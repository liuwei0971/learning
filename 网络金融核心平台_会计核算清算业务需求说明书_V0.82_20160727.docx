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Ansi="宋体"/>
          <w:b/>
        </w:rPr>
      </w:pPr>
    </w:p>
    <w:p>
      <w:pPr>
        <w:spacing w:line="360" w:lineRule="auto"/>
        <w:ind w:firstLine="883" w:firstLineChars="200"/>
        <w:jc w:val="center"/>
        <w:rPr>
          <w:rFonts w:ascii="黑体" w:hAnsi="黑体" w:eastAsia="黑体"/>
          <w:b/>
          <w:bCs/>
          <w:color w:val="000000"/>
          <w:sz w:val="44"/>
          <w:szCs w:val="44"/>
        </w:rPr>
      </w:pPr>
      <w:r>
        <w:rPr>
          <w:rFonts w:hint="eastAsia" w:ascii="黑体" w:hAnsi="黑体" w:eastAsia="黑体"/>
          <w:b/>
          <w:bCs/>
          <w:color w:val="000000"/>
          <w:sz w:val="44"/>
          <w:szCs w:val="44"/>
        </w:rPr>
        <w:t>网络金融核心平台</w:t>
      </w:r>
    </w:p>
    <w:p>
      <w:pPr>
        <w:spacing w:line="360" w:lineRule="auto"/>
        <w:ind w:firstLine="883" w:firstLineChars="200"/>
        <w:jc w:val="center"/>
        <w:rPr>
          <w:rFonts w:ascii="黑体" w:hAnsi="黑体" w:eastAsia="黑体"/>
          <w:b/>
          <w:bCs/>
          <w:color w:val="000000"/>
          <w:sz w:val="44"/>
          <w:szCs w:val="44"/>
        </w:rPr>
      </w:pPr>
      <w:r>
        <w:rPr>
          <w:rFonts w:hint="eastAsia" w:ascii="黑体" w:hAnsi="黑体" w:eastAsia="黑体"/>
          <w:b/>
          <w:bCs/>
          <w:color w:val="000000"/>
          <w:sz w:val="44"/>
          <w:szCs w:val="44"/>
        </w:rPr>
        <w:t>会计核算清算业务需求说明书</w:t>
      </w:r>
    </w:p>
    <w:p>
      <w:pPr>
        <w:spacing w:line="360" w:lineRule="auto"/>
        <w:jc w:val="center"/>
        <w:rPr>
          <w:rFonts w:hAnsi="宋体"/>
          <w:b/>
        </w:rPr>
      </w:pPr>
    </w:p>
    <w:p>
      <w:pPr>
        <w:spacing w:line="360" w:lineRule="auto"/>
        <w:jc w:val="center"/>
        <w:rPr>
          <w:rFonts w:hAnsi="宋体"/>
          <w:b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6"/>
          <w:szCs w:val="36"/>
        </w:rPr>
      </w:pPr>
      <w:r>
        <w:rPr>
          <w:rFonts w:hint="eastAsia" w:ascii="黑体" w:hAnsi="黑体" w:eastAsia="黑体"/>
          <w:b/>
          <w:bCs/>
          <w:sz w:val="36"/>
          <w:szCs w:val="36"/>
        </w:rPr>
        <w:t>V0.82</w:t>
      </w: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pBdr>
          <w:bottom w:val="single" w:color="auto" w:sz="12" w:space="1"/>
        </w:pBdr>
        <w:spacing w:line="360" w:lineRule="auto"/>
        <w:jc w:val="center"/>
        <w:rPr>
          <w:rFonts w:ascii="黑体" w:hAnsi="黑体" w:eastAsia="黑体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Ansi="宋体"/>
          <w:b/>
        </w:rPr>
      </w:pPr>
    </w:p>
    <w:p>
      <w:pPr>
        <w:spacing w:line="360" w:lineRule="auto"/>
        <w:jc w:val="center"/>
        <w:rPr>
          <w:rFonts w:ascii="黑体" w:hAnsi="黑体" w:eastAsia="黑体"/>
          <w:b/>
          <w:bCs/>
          <w:sz w:val="32"/>
        </w:rPr>
      </w:pPr>
      <w:r>
        <w:rPr>
          <w:rFonts w:hint="eastAsia" w:ascii="黑体" w:hAnsi="黑体" w:eastAsia="黑体"/>
          <w:b/>
          <w:bCs/>
          <w:sz w:val="32"/>
        </w:rPr>
        <w:t>基础平台组</w:t>
      </w:r>
    </w:p>
    <w:p>
      <w:pPr>
        <w:spacing w:line="360" w:lineRule="auto"/>
        <w:jc w:val="center"/>
        <w:rPr>
          <w:rFonts w:ascii="黑体" w:hAnsi="黑体" w:eastAsia="黑体"/>
          <w:b/>
          <w:bCs/>
          <w:sz w:val="32"/>
        </w:rPr>
      </w:pPr>
      <w:r>
        <w:rPr>
          <w:rFonts w:hint="eastAsia" w:ascii="黑体" w:hAnsi="黑体" w:eastAsia="黑体"/>
          <w:b/>
          <w:bCs/>
          <w:sz w:val="32"/>
        </w:rPr>
        <w:t xml:space="preserve">2016年 7月 </w:t>
      </w:r>
      <w:r>
        <w:rPr>
          <w:rFonts w:hint="eastAsia" w:ascii="黑体" w:hAnsi="黑体" w:eastAsia="黑体"/>
          <w:b/>
          <w:bCs/>
          <w:sz w:val="32"/>
          <w:lang w:val="en-US" w:eastAsia="zh-CN"/>
        </w:rPr>
        <w:t>26</w:t>
      </w:r>
      <w:r>
        <w:rPr>
          <w:rFonts w:hint="eastAsia" w:ascii="黑体" w:hAnsi="黑体" w:eastAsia="黑体"/>
          <w:b/>
          <w:bCs/>
          <w:sz w:val="32"/>
        </w:rPr>
        <w:t>日</w:t>
      </w:r>
    </w:p>
    <w:p>
      <w:pPr>
        <w:spacing w:line="360" w:lineRule="auto"/>
        <w:rPr>
          <w:rFonts w:hAnsi="宋体"/>
          <w:color w:val="000000"/>
          <w:sz w:val="28"/>
          <w:szCs w:val="28"/>
        </w:rPr>
      </w:pPr>
    </w:p>
    <w:p>
      <w:pPr>
        <w:spacing w:after="78" w:line="360" w:lineRule="auto"/>
        <w:rPr>
          <w:rFonts w:hAnsi="宋体" w:cs="Lucida Sans"/>
          <w:b/>
          <w:sz w:val="28"/>
          <w:szCs w:val="28"/>
        </w:rPr>
      </w:pPr>
      <w:r>
        <w:rPr>
          <w:rFonts w:hint="eastAsia" w:hAnsi="宋体"/>
          <w:color w:val="000000"/>
          <w:sz w:val="28"/>
          <w:szCs w:val="28"/>
        </w:rPr>
        <w:br w:type="page"/>
      </w:r>
      <w:r>
        <w:rPr>
          <w:rFonts w:hint="eastAsia" w:hAnsi="宋体" w:cs="Lucida Sans"/>
          <w:b/>
          <w:sz w:val="28"/>
          <w:szCs w:val="28"/>
        </w:rPr>
        <w:t>文件信息</w:t>
      </w:r>
    </w:p>
    <w:tbl>
      <w:tblPr>
        <w:tblStyle w:val="21"/>
        <w:tblW w:w="9030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6"/>
        <w:gridCol w:w="695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5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标题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rPr>
                <w:rFonts w:hint="eastAsia" w:hAnsi="宋体" w:cs="Lucida Sans"/>
                <w:szCs w:val="21"/>
              </w:rPr>
              <w:t>网络金融核心平台-会计核算清算业务需求说明书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18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文件名称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fldChar w:fldCharType="begin"/>
            </w:r>
            <w:r>
              <w:instrText xml:space="preserve"> FILENAME \* MERGEFORMAT </w:instrText>
            </w:r>
            <w:r>
              <w:fldChar w:fldCharType="separate"/>
            </w:r>
            <w:r>
              <w:rPr>
                <w:rFonts w:hint="eastAsia" w:hAnsi="宋体" w:cs="Lucida Sans"/>
                <w:szCs w:val="21"/>
              </w:rPr>
              <w:t>网络金融核心平台-会计核算清算业务需求说明书_V0.82_201607</w:t>
            </w:r>
            <w:r>
              <w:rPr>
                <w:rFonts w:hint="eastAsia" w:hAnsi="宋体" w:cs="Lucida Sans"/>
                <w:szCs w:val="21"/>
                <w:lang w:val="en-US" w:eastAsia="zh-CN"/>
              </w:rPr>
              <w:t>26</w:t>
            </w:r>
            <w:r>
              <w:rPr>
                <w:rFonts w:hint="eastAsia" w:hAnsi="宋体" w:cs="Lucida Sans"/>
                <w:szCs w:val="21"/>
              </w:rPr>
              <w:t>.doc</w:t>
            </w:r>
            <w:r>
              <w:rPr>
                <w:rFonts w:hint="eastAsia" w:hAnsi="宋体" w:cs="Lucida Sans"/>
                <w:szCs w:val="21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3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项目编号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rPr>
                <w:rFonts w:hint="eastAsia" w:hAnsi="宋体" w:cs="Lucida Sans"/>
                <w:szCs w:val="21"/>
              </w:rPr>
              <w:t>XM0101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9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版本号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rPr>
                <w:rFonts w:hint="eastAsia" w:hAnsi="宋体" w:cs="Lucida Sans"/>
                <w:szCs w:val="21"/>
              </w:rPr>
              <w:t>V0.82</w:t>
            </w:r>
          </w:p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9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版本日期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rPr>
                <w:rFonts w:hint="eastAsia" w:hAnsi="宋体" w:cs="Lucida Sans"/>
                <w:szCs w:val="21"/>
              </w:rPr>
              <w:t>2016-7-</w:t>
            </w:r>
            <w:r>
              <w:rPr>
                <w:rFonts w:hint="eastAsia" w:hAnsi="宋体" w:cs="Lucida Sans"/>
                <w:szCs w:val="21"/>
                <w:lang w:val="en-US" w:eastAsia="zh-CN"/>
              </w:rPr>
              <w:t>26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9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打印日期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9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存放目录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9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所有者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rPr>
                <w:rFonts w:hint="eastAsia" w:hAnsi="宋体" w:cs="Lucida Sans"/>
                <w:szCs w:val="21"/>
              </w:rPr>
              <w:t>基础平台组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9" w:hRule="exact"/>
        </w:trPr>
        <w:tc>
          <w:tcPr>
            <w:tcW w:w="20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b/>
                <w:szCs w:val="21"/>
              </w:rPr>
            </w:pPr>
            <w:r>
              <w:rPr>
                <w:rFonts w:hint="eastAsia" w:hAnsi="宋体" w:cs="Lucida Sans"/>
                <w:b/>
                <w:szCs w:val="21"/>
              </w:rPr>
              <w:t>作者</w:t>
            </w:r>
          </w:p>
        </w:tc>
        <w:tc>
          <w:tcPr>
            <w:tcW w:w="69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  <w:r>
              <w:rPr>
                <w:rFonts w:hint="eastAsia" w:hAnsi="宋体" w:cs="Lucida Sans"/>
                <w:szCs w:val="21"/>
              </w:rPr>
              <w:t>陈敏、范淑艳、吴中莹</w:t>
            </w:r>
          </w:p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</w:p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</w:p>
          <w:p>
            <w:pPr>
              <w:spacing w:after="78" w:line="360" w:lineRule="auto"/>
              <w:rPr>
                <w:rFonts w:hAnsi="宋体" w:cs="Lucida Sans"/>
                <w:szCs w:val="21"/>
              </w:rPr>
            </w:pPr>
          </w:p>
        </w:tc>
      </w:tr>
    </w:tbl>
    <w:p>
      <w:pPr>
        <w:spacing w:line="360" w:lineRule="auto"/>
        <w:jc w:val="center"/>
        <w:rPr>
          <w:rFonts w:hAnsi="宋体"/>
          <w:b/>
          <w:sz w:val="28"/>
          <w:szCs w:val="28"/>
        </w:rPr>
      </w:pPr>
    </w:p>
    <w:p>
      <w:pPr>
        <w:spacing w:line="360" w:lineRule="auto"/>
        <w:jc w:val="center"/>
        <w:rPr>
          <w:rFonts w:hAnsi="宋体"/>
          <w:b/>
          <w:sz w:val="28"/>
          <w:szCs w:val="28"/>
        </w:rPr>
      </w:pPr>
      <w:r>
        <w:rPr>
          <w:rFonts w:hint="eastAsia" w:hAnsi="宋体"/>
          <w:b/>
          <w:sz w:val="28"/>
          <w:szCs w:val="28"/>
        </w:rPr>
        <w:t>修改记录</w:t>
      </w:r>
    </w:p>
    <w:tbl>
      <w:tblPr>
        <w:tblStyle w:val="21"/>
        <w:tblW w:w="918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110"/>
        <w:gridCol w:w="2850"/>
        <w:gridCol w:w="900"/>
        <w:gridCol w:w="1080"/>
        <w:gridCol w:w="900"/>
        <w:gridCol w:w="1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  <w:jc w:val="center"/>
        </w:trPr>
        <w:tc>
          <w:tcPr>
            <w:tcW w:w="72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编号</w:t>
            </w:r>
          </w:p>
        </w:tc>
        <w:tc>
          <w:tcPr>
            <w:tcW w:w="111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日期</w:t>
            </w:r>
          </w:p>
        </w:tc>
        <w:tc>
          <w:tcPr>
            <w:tcW w:w="285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描述</w:t>
            </w:r>
          </w:p>
        </w:tc>
        <w:tc>
          <w:tcPr>
            <w:tcW w:w="90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版本</w:t>
            </w:r>
          </w:p>
        </w:tc>
        <w:tc>
          <w:tcPr>
            <w:tcW w:w="108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作者</w:t>
            </w:r>
          </w:p>
        </w:tc>
        <w:tc>
          <w:tcPr>
            <w:tcW w:w="90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审核</w:t>
            </w:r>
          </w:p>
        </w:tc>
        <w:tc>
          <w:tcPr>
            <w:tcW w:w="1620" w:type="dxa"/>
            <w:vAlign w:val="bottom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发布日期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vAlign w:val="center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1</w:t>
            </w:r>
          </w:p>
        </w:tc>
        <w:tc>
          <w:tcPr>
            <w:tcW w:w="111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285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08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6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vAlign w:val="center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2</w:t>
            </w:r>
          </w:p>
        </w:tc>
        <w:tc>
          <w:tcPr>
            <w:tcW w:w="111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285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08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6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vAlign w:val="center"/>
          </w:tcPr>
          <w:p>
            <w:pPr>
              <w:pStyle w:val="33"/>
              <w:rPr>
                <w:rFonts w:hAnsi="宋体"/>
              </w:rPr>
            </w:pPr>
            <w:r>
              <w:rPr>
                <w:rFonts w:hint="eastAsia" w:hAnsi="宋体"/>
              </w:rPr>
              <w:t>3</w:t>
            </w:r>
          </w:p>
        </w:tc>
        <w:tc>
          <w:tcPr>
            <w:tcW w:w="111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285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08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6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11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285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08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6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11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285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08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90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  <w:tc>
          <w:tcPr>
            <w:tcW w:w="1620" w:type="dxa"/>
            <w:vAlign w:val="center"/>
          </w:tcPr>
          <w:p>
            <w:pPr>
              <w:pStyle w:val="33"/>
              <w:rPr>
                <w:rFonts w:hAnsi="宋体"/>
              </w:rPr>
            </w:pPr>
          </w:p>
        </w:tc>
      </w:tr>
    </w:tbl>
    <w:p>
      <w:pPr>
        <w:rPr>
          <w:sz w:val="32"/>
        </w:rPr>
      </w:pPr>
    </w:p>
    <w:p>
      <w:pPr>
        <w:widowControl/>
        <w:jc w:val="left"/>
        <w:rPr>
          <w:sz w:val="32"/>
        </w:rPr>
      </w:pPr>
      <w:r>
        <w:rPr>
          <w:sz w:val="32"/>
        </w:rPr>
        <w:br w:type="page"/>
      </w:r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概述</w:t>
      </w:r>
    </w:p>
    <w:p>
      <w:pPr>
        <w:pStyle w:val="4"/>
      </w:pPr>
      <w:r>
        <w:rPr>
          <w:rFonts w:hint="eastAsia"/>
        </w:rPr>
        <w:t>基本定义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本需求所述的会计核算清算是指涉及网络金融核心（简称网络核心）相关资金交易的资金清算，包括网络核心系统内的交易、网络核心与柜面核心、信用卡核心及跨行的交易。还包括核心间的</w:t>
      </w:r>
      <w:r>
        <w:rPr>
          <w:rFonts w:hint="eastAsia"/>
          <w:sz w:val="24"/>
          <w:szCs w:val="24"/>
          <w:lang w:val="en-US" w:eastAsia="zh-CN"/>
        </w:rPr>
        <w:t>账务核对要求</w:t>
      </w:r>
      <w:r>
        <w:rPr>
          <w:rFonts w:hint="eastAsia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柜面核心指基于AS400目前生产运行的核心系统；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信用卡核心指基于银联数据搭建的信用卡核心系统。</w:t>
      </w:r>
    </w:p>
    <w:p>
      <w:pPr>
        <w:pStyle w:val="4"/>
      </w:pPr>
      <w:r>
        <w:rPr>
          <w:rFonts w:hint="eastAsia"/>
        </w:rPr>
        <w:t>基本原则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一、网络核心不设清算体系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柜面核心统一完成行社与省县两级间、网络核心和信用卡核心间的资金清算。网络核心不设立清算体系，但由网络核心</w:t>
      </w:r>
      <w:r>
        <w:rPr>
          <w:rFonts w:hint="eastAsia"/>
          <w:sz w:val="24"/>
          <w:szCs w:val="24"/>
          <w:lang w:eastAsia="zh-CN"/>
        </w:rPr>
        <w:t>、</w:t>
      </w:r>
      <w:r>
        <w:rPr>
          <w:rFonts w:hint="eastAsia"/>
          <w:sz w:val="24"/>
          <w:szCs w:val="24"/>
          <w:lang w:val="en-US" w:eastAsia="zh-CN"/>
        </w:rPr>
        <w:t>信用卡核心</w:t>
      </w:r>
      <w:r>
        <w:rPr>
          <w:rFonts w:hint="eastAsia"/>
          <w:sz w:val="24"/>
          <w:szCs w:val="24"/>
        </w:rPr>
        <w:t>提供清算数据，柜面核心根据清算数据</w:t>
      </w:r>
      <w:r>
        <w:rPr>
          <w:rFonts w:hint="eastAsia"/>
          <w:sz w:val="24"/>
          <w:szCs w:val="24"/>
          <w:lang w:val="en-US" w:eastAsia="zh-CN"/>
        </w:rPr>
        <w:t>完成各项业务的省县两级</w:t>
      </w:r>
      <w:r>
        <w:rPr>
          <w:rFonts w:hint="eastAsia"/>
          <w:sz w:val="24"/>
          <w:szCs w:val="24"/>
        </w:rPr>
        <w:t>资金清算。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commentRangeStart w:id="0"/>
      <w:r>
        <w:rPr>
          <w:rFonts w:hint="eastAsia"/>
          <w:sz w:val="24"/>
          <w:szCs w:val="24"/>
        </w:rPr>
        <w:t>二、以柜面核心数据为准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账务核对，以柜面核心的数据为准。</w:t>
      </w:r>
      <w:commentRangeEnd w:id="0"/>
      <w:r>
        <w:commentReference w:id="0"/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三、柜面核心</w:t>
      </w:r>
      <w:r>
        <w:rPr>
          <w:rFonts w:hint="eastAsia"/>
          <w:sz w:val="24"/>
          <w:szCs w:val="24"/>
          <w:lang w:val="en-US" w:eastAsia="zh-CN"/>
        </w:rPr>
        <w:t>完成各核心交易</w:t>
      </w:r>
      <w:r>
        <w:rPr>
          <w:rFonts w:hint="eastAsia"/>
          <w:sz w:val="24"/>
          <w:szCs w:val="24"/>
        </w:rPr>
        <w:t>清算</w:t>
      </w:r>
    </w:p>
    <w:p>
      <w:p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网络核心、信用卡核心各自负责自身核心</w:t>
      </w:r>
      <w:r>
        <w:rPr>
          <w:rFonts w:hint="eastAsia"/>
          <w:sz w:val="24"/>
          <w:szCs w:val="24"/>
          <w:lang w:val="en-US" w:eastAsia="zh-CN"/>
        </w:rPr>
        <w:t>各交易</w:t>
      </w:r>
      <w:r>
        <w:rPr>
          <w:rFonts w:hint="eastAsia"/>
          <w:sz w:val="24"/>
          <w:szCs w:val="24"/>
        </w:rPr>
        <w:t>清算数据的统计，</w:t>
      </w:r>
      <w:r>
        <w:rPr>
          <w:rFonts w:hint="eastAsia"/>
          <w:sz w:val="24"/>
          <w:szCs w:val="24"/>
          <w:lang w:val="en-US" w:eastAsia="zh-CN"/>
        </w:rPr>
        <w:t>定时提交清算数据至柜面核心完成清算</w:t>
      </w:r>
      <w:r>
        <w:rPr>
          <w:rFonts w:hint="eastAsia"/>
          <w:sz w:val="24"/>
          <w:szCs w:val="24"/>
          <w:lang w:eastAsia="zh-CN"/>
        </w:rPr>
        <w:t>；</w:t>
      </w:r>
      <w:r>
        <w:rPr>
          <w:rFonts w:hint="eastAsia"/>
          <w:sz w:val="24"/>
          <w:szCs w:val="24"/>
          <w:lang w:val="en-US" w:eastAsia="zh-CN"/>
        </w:rPr>
        <w:t>柜面核心交易实时完成清算，无需统计清算数据提交清算。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例如：</w:t>
      </w:r>
      <w:r>
        <w:rPr>
          <w:rFonts w:hint="eastAsia"/>
          <w:sz w:val="24"/>
          <w:szCs w:val="24"/>
        </w:rPr>
        <w:t>网络核心内的交易，清算数据由网络核心统计；网络核心与柜面核心间交易，网络核心自负责自身核心的清算数据；网络核心与信用卡核心间交易，由网络核心和信用卡核心各自负责自身核心的清算数据。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四、最小化的清算控制因素</w:t>
      </w:r>
    </w:p>
    <w:p>
      <w:pPr>
        <w:spacing w:line="360" w:lineRule="auto"/>
        <w:ind w:firstLine="480" w:firstLineChars="200"/>
        <w:rPr>
          <w:ins w:id="36" w:author="wr3" w:date="2016-07-27T07:51:19Z"/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网络核心清算应将各种影响清算的因素降至最小化。设立清算时限区间和清算日切点。清算日</w:t>
      </w:r>
      <w:r>
        <w:rPr>
          <w:rFonts w:hint="eastAsia"/>
          <w:sz w:val="24"/>
          <w:szCs w:val="24"/>
          <w:lang w:val="en-US" w:eastAsia="zh-CN"/>
        </w:rPr>
        <w:t>切时点</w:t>
      </w:r>
      <w:r>
        <w:rPr>
          <w:rFonts w:hint="eastAsia"/>
          <w:sz w:val="24"/>
          <w:szCs w:val="24"/>
        </w:rPr>
        <w:t>由网络核心</w:t>
      </w:r>
      <w:del w:id="37" w:author="wr3" w:date="2016-07-27T07:50:09Z">
        <w:r>
          <w:rPr>
            <w:rFonts w:hint="eastAsia"/>
            <w:sz w:val="24"/>
            <w:szCs w:val="24"/>
            <w:lang w:val="en-US"/>
          </w:rPr>
          <w:delText>掌控</w:delText>
        </w:r>
      </w:del>
      <w:ins w:id="38" w:author="wr3" w:date="2016-07-27T07:50:10Z">
        <w:r>
          <w:rPr>
            <w:rFonts w:hint="eastAsia"/>
            <w:sz w:val="24"/>
            <w:szCs w:val="24"/>
            <w:lang w:val="en-US" w:eastAsia="zh-CN"/>
          </w:rPr>
          <w:t>参数</w:t>
        </w:r>
      </w:ins>
      <w:ins w:id="39" w:author="wr3" w:date="2016-07-27T07:50:11Z">
        <w:r>
          <w:rPr>
            <w:rFonts w:hint="eastAsia"/>
            <w:sz w:val="24"/>
            <w:szCs w:val="24"/>
            <w:lang w:val="en-US" w:eastAsia="zh-CN"/>
          </w:rPr>
          <w:t>设置</w:t>
        </w:r>
      </w:ins>
      <w:ins w:id="40" w:author="wr3" w:date="2016-07-27T07:50:18Z">
        <w:r>
          <w:rPr>
            <w:rFonts w:hint="eastAsia"/>
            <w:sz w:val="24"/>
            <w:szCs w:val="24"/>
            <w:lang w:val="en-US" w:eastAsia="zh-CN"/>
          </w:rPr>
          <w:t>并</w:t>
        </w:r>
      </w:ins>
      <w:ins w:id="41" w:author="wr3" w:date="2016-07-27T07:50:19Z">
        <w:r>
          <w:rPr>
            <w:rFonts w:hint="eastAsia"/>
            <w:sz w:val="24"/>
            <w:szCs w:val="24"/>
            <w:lang w:val="en-US" w:eastAsia="zh-CN"/>
          </w:rPr>
          <w:t>可</w:t>
        </w:r>
      </w:ins>
      <w:ins w:id="42" w:author="wr3" w:date="2016-07-27T07:50:21Z">
        <w:r>
          <w:rPr>
            <w:rFonts w:hint="eastAsia"/>
            <w:sz w:val="24"/>
            <w:szCs w:val="24"/>
            <w:lang w:val="en-US" w:eastAsia="zh-CN"/>
          </w:rPr>
          <w:t>根据</w:t>
        </w:r>
      </w:ins>
      <w:ins w:id="43" w:author="wr3" w:date="2016-07-27T07:50:22Z">
        <w:r>
          <w:rPr>
            <w:rFonts w:hint="eastAsia"/>
            <w:sz w:val="24"/>
            <w:szCs w:val="24"/>
            <w:lang w:val="en-US" w:eastAsia="zh-CN"/>
          </w:rPr>
          <w:t>需要</w:t>
        </w:r>
      </w:ins>
      <w:ins w:id="44" w:author="wr3" w:date="2016-07-27T07:50:23Z">
        <w:r>
          <w:rPr>
            <w:rFonts w:hint="eastAsia"/>
            <w:sz w:val="24"/>
            <w:szCs w:val="24"/>
            <w:lang w:val="en-US" w:eastAsia="zh-CN"/>
          </w:rPr>
          <w:t>进行</w:t>
        </w:r>
      </w:ins>
      <w:ins w:id="45" w:author="wr3" w:date="2016-07-27T07:50:25Z">
        <w:r>
          <w:rPr>
            <w:rFonts w:hint="eastAsia"/>
            <w:sz w:val="24"/>
            <w:szCs w:val="24"/>
            <w:lang w:val="en-US" w:eastAsia="zh-CN"/>
          </w:rPr>
          <w:t>调整</w:t>
        </w:r>
      </w:ins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  <w:lang w:val="en-US" w:eastAsia="zh-CN"/>
        </w:rPr>
        <w:t>原则上应早于柜面核心日终时点提交柜面核心进行清算，若晚于柜面核心日终时点的，应以柜面核心清算日期为准进行网络核心的清算结转</w:t>
      </w:r>
      <w:ins w:id="46" w:author="wr3" w:date="2016-07-27T07:50:39Z">
        <w:r>
          <w:rPr>
            <w:rFonts w:hint="eastAsia"/>
            <w:sz w:val="24"/>
            <w:szCs w:val="24"/>
            <w:lang w:val="en-US" w:eastAsia="zh-CN"/>
          </w:rPr>
          <w:t>，</w:t>
        </w:r>
      </w:ins>
      <w:ins w:id="47" w:author="wr3" w:date="2016-07-27T07:50:41Z">
        <w:r>
          <w:rPr>
            <w:rFonts w:hint="eastAsia"/>
            <w:sz w:val="24"/>
            <w:szCs w:val="24"/>
            <w:lang w:val="en-US" w:eastAsia="zh-CN"/>
          </w:rPr>
          <w:t>保证</w:t>
        </w:r>
      </w:ins>
      <w:ins w:id="48" w:author="wr3" w:date="2016-07-27T07:50:43Z">
        <w:r>
          <w:rPr>
            <w:rFonts w:hint="eastAsia"/>
            <w:sz w:val="24"/>
            <w:szCs w:val="24"/>
            <w:lang w:val="en-US" w:eastAsia="zh-CN"/>
          </w:rPr>
          <w:t>柜面核心</w:t>
        </w:r>
      </w:ins>
      <w:ins w:id="49" w:author="wr3" w:date="2016-07-27T07:50:45Z">
        <w:r>
          <w:rPr>
            <w:rFonts w:hint="eastAsia"/>
            <w:sz w:val="24"/>
            <w:szCs w:val="24"/>
            <w:lang w:val="en-US" w:eastAsia="zh-CN"/>
          </w:rPr>
          <w:t>清算</w:t>
        </w:r>
      </w:ins>
      <w:ins w:id="50" w:author="wr3" w:date="2016-07-27T07:50:51Z">
        <w:r>
          <w:rPr>
            <w:rFonts w:hint="eastAsia"/>
            <w:sz w:val="24"/>
            <w:szCs w:val="24"/>
            <w:lang w:val="en-US" w:eastAsia="zh-CN"/>
          </w:rPr>
          <w:t>会计</w:t>
        </w:r>
      </w:ins>
      <w:ins w:id="51" w:author="wr3" w:date="2016-07-27T07:50:52Z">
        <w:r>
          <w:rPr>
            <w:rFonts w:hint="eastAsia"/>
            <w:sz w:val="24"/>
            <w:szCs w:val="24"/>
            <w:lang w:val="en-US" w:eastAsia="zh-CN"/>
          </w:rPr>
          <w:t>日期</w:t>
        </w:r>
      </w:ins>
      <w:ins w:id="52" w:author="wr3" w:date="2016-07-27T07:50:53Z">
        <w:r>
          <w:rPr>
            <w:rFonts w:hint="eastAsia"/>
            <w:sz w:val="24"/>
            <w:szCs w:val="24"/>
            <w:lang w:val="en-US" w:eastAsia="zh-CN"/>
          </w:rPr>
          <w:t>与</w:t>
        </w:r>
      </w:ins>
      <w:ins w:id="53" w:author="wr3" w:date="2016-07-27T07:50:54Z">
        <w:r>
          <w:rPr>
            <w:rFonts w:hint="eastAsia"/>
            <w:sz w:val="24"/>
            <w:szCs w:val="24"/>
            <w:lang w:val="en-US" w:eastAsia="zh-CN"/>
          </w:rPr>
          <w:t>网络</w:t>
        </w:r>
      </w:ins>
      <w:ins w:id="54" w:author="wr3" w:date="2016-07-27T07:50:55Z">
        <w:r>
          <w:rPr>
            <w:rFonts w:hint="eastAsia"/>
            <w:sz w:val="24"/>
            <w:szCs w:val="24"/>
            <w:lang w:val="en-US" w:eastAsia="zh-CN"/>
          </w:rPr>
          <w:t>核心</w:t>
        </w:r>
      </w:ins>
      <w:ins w:id="55" w:author="wr3" w:date="2016-07-27T07:50:57Z">
        <w:r>
          <w:rPr>
            <w:rFonts w:hint="eastAsia"/>
            <w:sz w:val="24"/>
            <w:szCs w:val="24"/>
            <w:lang w:val="en-US" w:eastAsia="zh-CN"/>
          </w:rPr>
          <w:t>清算</w:t>
        </w:r>
      </w:ins>
      <w:ins w:id="56" w:author="wr3" w:date="2016-07-27T07:51:02Z">
        <w:r>
          <w:rPr>
            <w:rFonts w:hint="eastAsia"/>
            <w:sz w:val="24"/>
            <w:szCs w:val="24"/>
            <w:lang w:val="en-US" w:eastAsia="zh-CN"/>
          </w:rPr>
          <w:t>结转</w:t>
        </w:r>
      </w:ins>
      <w:ins w:id="57" w:author="wr3" w:date="2016-07-27T07:51:08Z">
        <w:r>
          <w:rPr>
            <w:rFonts w:hint="eastAsia"/>
            <w:sz w:val="24"/>
            <w:szCs w:val="24"/>
            <w:lang w:val="en-US" w:eastAsia="zh-CN"/>
          </w:rPr>
          <w:t>会计</w:t>
        </w:r>
      </w:ins>
      <w:ins w:id="58" w:author="wr3" w:date="2016-07-27T07:51:10Z">
        <w:r>
          <w:rPr>
            <w:rFonts w:hint="eastAsia"/>
            <w:sz w:val="24"/>
            <w:szCs w:val="24"/>
            <w:lang w:val="en-US" w:eastAsia="zh-CN"/>
          </w:rPr>
          <w:t>日期</w:t>
        </w:r>
      </w:ins>
      <w:ins w:id="59" w:author="wr3" w:date="2016-07-27T07:51:11Z">
        <w:r>
          <w:rPr>
            <w:rFonts w:hint="eastAsia"/>
            <w:sz w:val="24"/>
            <w:szCs w:val="24"/>
            <w:lang w:val="en-US" w:eastAsia="zh-CN"/>
          </w:rPr>
          <w:t>一致</w:t>
        </w:r>
      </w:ins>
      <w:r>
        <w:rPr>
          <w:rFonts w:hint="eastAsia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szCs w:val="24"/>
          <w:lang w:val="en-US" w:eastAsia="zh-CN"/>
        </w:rPr>
      </w:pPr>
      <w:ins w:id="60" w:author="wr3" w:date="2016-07-27T07:52:05Z">
        <w:r>
          <w:rPr>
            <w:rFonts w:hint="eastAsia"/>
            <w:sz w:val="24"/>
            <w:szCs w:val="24"/>
            <w:lang w:val="en-US" w:eastAsia="zh-CN"/>
          </w:rPr>
          <w:t>为</w:t>
        </w:r>
      </w:ins>
      <w:ins w:id="61" w:author="wr3" w:date="2016-07-27T07:52:07Z">
        <w:r>
          <w:rPr>
            <w:rFonts w:hint="eastAsia"/>
            <w:sz w:val="24"/>
            <w:szCs w:val="24"/>
            <w:lang w:val="en-US" w:eastAsia="zh-CN"/>
          </w:rPr>
          <w:t>避免</w:t>
        </w:r>
      </w:ins>
      <w:ins w:id="62" w:author="wr3" w:date="2016-07-27T07:52:15Z">
        <w:r>
          <w:rPr>
            <w:rFonts w:hint="eastAsia"/>
            <w:sz w:val="24"/>
            <w:szCs w:val="24"/>
            <w:lang w:val="en-US" w:eastAsia="zh-CN"/>
          </w:rPr>
          <w:t>柜面</w:t>
        </w:r>
      </w:ins>
      <w:ins w:id="63" w:author="wr3" w:date="2016-07-27T07:52:16Z">
        <w:r>
          <w:rPr>
            <w:rFonts w:hint="eastAsia"/>
            <w:sz w:val="24"/>
            <w:szCs w:val="24"/>
            <w:lang w:val="en-US" w:eastAsia="zh-CN"/>
          </w:rPr>
          <w:t>核心</w:t>
        </w:r>
      </w:ins>
      <w:ins w:id="64" w:author="wr3" w:date="2016-07-27T07:52:18Z">
        <w:r>
          <w:rPr>
            <w:rFonts w:hint="eastAsia"/>
            <w:sz w:val="24"/>
            <w:szCs w:val="24"/>
            <w:lang w:val="en-US" w:eastAsia="zh-CN"/>
          </w:rPr>
          <w:t>日终</w:t>
        </w:r>
      </w:ins>
      <w:ins w:id="65" w:author="wr3" w:date="2016-07-27T07:52:21Z">
        <w:r>
          <w:rPr>
            <w:rFonts w:hint="eastAsia"/>
            <w:sz w:val="24"/>
            <w:szCs w:val="24"/>
            <w:lang w:val="en-US" w:eastAsia="zh-CN"/>
          </w:rPr>
          <w:t>晚于</w:t>
        </w:r>
      </w:ins>
      <w:ins w:id="66" w:author="wr3" w:date="2016-07-27T07:52:23Z">
        <w:r>
          <w:rPr>
            <w:rFonts w:hint="eastAsia"/>
            <w:sz w:val="24"/>
            <w:szCs w:val="24"/>
            <w:lang w:val="en-US" w:eastAsia="zh-CN"/>
          </w:rPr>
          <w:t>网络</w:t>
        </w:r>
      </w:ins>
      <w:ins w:id="67" w:author="wr3" w:date="2016-07-27T07:52:24Z">
        <w:r>
          <w:rPr>
            <w:rFonts w:hint="eastAsia"/>
            <w:sz w:val="24"/>
            <w:szCs w:val="24"/>
            <w:lang w:val="en-US" w:eastAsia="zh-CN"/>
          </w:rPr>
          <w:t>核心</w:t>
        </w:r>
      </w:ins>
      <w:ins w:id="68" w:author="wr3" w:date="2016-07-27T07:52:25Z">
        <w:r>
          <w:rPr>
            <w:rFonts w:hint="eastAsia"/>
            <w:sz w:val="24"/>
            <w:szCs w:val="24"/>
            <w:lang w:val="en-US" w:eastAsia="zh-CN"/>
          </w:rPr>
          <w:t>日终</w:t>
        </w:r>
      </w:ins>
      <w:ins w:id="69" w:author="wr3" w:date="2016-07-27T07:52:26Z">
        <w:r>
          <w:rPr>
            <w:rFonts w:hint="eastAsia"/>
            <w:sz w:val="24"/>
            <w:szCs w:val="24"/>
            <w:lang w:val="en-US" w:eastAsia="zh-CN"/>
          </w:rPr>
          <w:t>的情况</w:t>
        </w:r>
      </w:ins>
      <w:ins w:id="70" w:author="wr3" w:date="2016-07-27T07:52:32Z">
        <w:r>
          <w:rPr>
            <w:rFonts w:hint="eastAsia"/>
            <w:sz w:val="24"/>
            <w:szCs w:val="24"/>
            <w:lang w:val="en-US" w:eastAsia="zh-CN"/>
          </w:rPr>
          <w:t>导致</w:t>
        </w:r>
      </w:ins>
      <w:ins w:id="71" w:author="wr3" w:date="2016-07-27T07:52:34Z">
        <w:r>
          <w:rPr>
            <w:rFonts w:hint="eastAsia"/>
            <w:sz w:val="24"/>
            <w:szCs w:val="24"/>
            <w:lang w:val="en-US" w:eastAsia="zh-CN"/>
          </w:rPr>
          <w:t>清算</w:t>
        </w:r>
      </w:ins>
      <w:ins w:id="72" w:author="wr3" w:date="2016-07-27T07:52:40Z">
        <w:r>
          <w:rPr>
            <w:rFonts w:hint="eastAsia"/>
            <w:sz w:val="24"/>
            <w:szCs w:val="24"/>
            <w:lang w:val="en-US" w:eastAsia="zh-CN"/>
          </w:rPr>
          <w:t>结转会计</w:t>
        </w:r>
      </w:ins>
      <w:ins w:id="73" w:author="wr3" w:date="2016-07-27T07:52:41Z">
        <w:r>
          <w:rPr>
            <w:rFonts w:hint="eastAsia"/>
            <w:sz w:val="24"/>
            <w:szCs w:val="24"/>
            <w:lang w:val="en-US" w:eastAsia="zh-CN"/>
          </w:rPr>
          <w:t>日期</w:t>
        </w:r>
      </w:ins>
      <w:ins w:id="74" w:author="wr3" w:date="2016-07-27T07:52:51Z">
        <w:r>
          <w:rPr>
            <w:rFonts w:hint="eastAsia"/>
            <w:sz w:val="24"/>
            <w:szCs w:val="24"/>
            <w:lang w:val="en-US" w:eastAsia="zh-CN"/>
          </w:rPr>
          <w:t>无法</w:t>
        </w:r>
      </w:ins>
      <w:ins w:id="75" w:author="wr3" w:date="2016-07-27T07:52:53Z">
        <w:r>
          <w:rPr>
            <w:rFonts w:hint="eastAsia"/>
            <w:sz w:val="24"/>
            <w:szCs w:val="24"/>
            <w:lang w:val="en-US" w:eastAsia="zh-CN"/>
          </w:rPr>
          <w:t>保持</w:t>
        </w:r>
      </w:ins>
      <w:ins w:id="76" w:author="wr3" w:date="2016-07-27T07:52:54Z">
        <w:r>
          <w:rPr>
            <w:rFonts w:hint="eastAsia"/>
            <w:sz w:val="24"/>
            <w:szCs w:val="24"/>
            <w:lang w:val="en-US" w:eastAsia="zh-CN"/>
          </w:rPr>
          <w:t>一致</w:t>
        </w:r>
      </w:ins>
      <w:ins w:id="77" w:author="wr3" w:date="2016-07-27T07:52:55Z">
        <w:r>
          <w:rPr>
            <w:rFonts w:hint="eastAsia"/>
            <w:sz w:val="24"/>
            <w:szCs w:val="24"/>
            <w:lang w:val="en-US" w:eastAsia="zh-CN"/>
          </w:rPr>
          <w:t>的情况</w:t>
        </w:r>
      </w:ins>
      <w:ins w:id="78" w:author="wr3" w:date="2016-07-27T07:52:56Z">
        <w:r>
          <w:rPr>
            <w:rFonts w:hint="eastAsia"/>
            <w:sz w:val="24"/>
            <w:szCs w:val="24"/>
            <w:lang w:val="en-US" w:eastAsia="zh-CN"/>
          </w:rPr>
          <w:t>，</w:t>
        </w:r>
      </w:ins>
      <w:ins w:id="79" w:author="wr3" w:date="2016-07-27T07:51:22Z">
        <w:r>
          <w:rPr>
            <w:rFonts w:hint="eastAsia"/>
            <w:sz w:val="24"/>
            <w:szCs w:val="24"/>
            <w:lang w:val="en-US" w:eastAsia="zh-CN"/>
          </w:rPr>
          <w:t>柜面</w:t>
        </w:r>
      </w:ins>
      <w:ins w:id="80" w:author="wr3" w:date="2016-07-27T07:51:23Z">
        <w:r>
          <w:rPr>
            <w:rFonts w:hint="eastAsia"/>
            <w:sz w:val="24"/>
            <w:szCs w:val="24"/>
            <w:lang w:val="en-US" w:eastAsia="zh-CN"/>
          </w:rPr>
          <w:t>核心</w:t>
        </w:r>
      </w:ins>
      <w:ins w:id="81" w:author="wr3" w:date="2016-07-27T07:51:38Z">
        <w:r>
          <w:rPr>
            <w:rFonts w:hint="eastAsia"/>
            <w:sz w:val="24"/>
            <w:szCs w:val="24"/>
            <w:lang w:val="en-US" w:eastAsia="zh-CN"/>
          </w:rPr>
          <w:t>采用</w:t>
        </w:r>
      </w:ins>
      <w:ins w:id="82" w:author="wr3" w:date="2016-07-27T07:51:40Z">
        <w:r>
          <w:rPr>
            <w:rFonts w:hint="eastAsia"/>
            <w:sz w:val="24"/>
            <w:szCs w:val="24"/>
            <w:lang w:val="en-US" w:eastAsia="zh-CN"/>
          </w:rPr>
          <w:t>联机</w:t>
        </w:r>
      </w:ins>
      <w:ins w:id="83" w:author="wr3" w:date="2016-07-27T07:51:42Z">
        <w:r>
          <w:rPr>
            <w:rFonts w:hint="eastAsia"/>
            <w:sz w:val="24"/>
            <w:szCs w:val="24"/>
            <w:lang w:val="en-US" w:eastAsia="zh-CN"/>
          </w:rPr>
          <w:t>批处理</w:t>
        </w:r>
      </w:ins>
      <w:ins w:id="84" w:author="wr3" w:date="2016-07-27T07:51:44Z">
        <w:r>
          <w:rPr>
            <w:rFonts w:hint="eastAsia"/>
            <w:sz w:val="24"/>
            <w:szCs w:val="24"/>
            <w:lang w:val="en-US" w:eastAsia="zh-CN"/>
          </w:rPr>
          <w:t>方式</w:t>
        </w:r>
      </w:ins>
      <w:ins w:id="85" w:author="wr3" w:date="2016-07-27T07:53:03Z">
        <w:r>
          <w:rPr>
            <w:rFonts w:hint="eastAsia"/>
            <w:sz w:val="24"/>
            <w:szCs w:val="24"/>
            <w:lang w:val="en-US" w:eastAsia="zh-CN"/>
          </w:rPr>
          <w:t>进行清算</w:t>
        </w:r>
      </w:ins>
      <w:ins w:id="86" w:author="wr3" w:date="2016-07-27T07:53:07Z">
        <w:r>
          <w:rPr>
            <w:rFonts w:hint="eastAsia"/>
            <w:sz w:val="24"/>
            <w:szCs w:val="24"/>
            <w:lang w:val="en-US" w:eastAsia="zh-CN"/>
          </w:rPr>
          <w:t>，</w:t>
        </w:r>
      </w:ins>
      <w:ins w:id="87" w:author="wr3" w:date="2016-07-27T07:51:54Z">
        <w:r>
          <w:rPr>
            <w:rFonts w:hint="eastAsia"/>
            <w:sz w:val="24"/>
            <w:szCs w:val="24"/>
            <w:lang w:val="en-US" w:eastAsia="zh-CN"/>
          </w:rPr>
          <w:t>不</w:t>
        </w:r>
      </w:ins>
      <w:ins w:id="88" w:author="wr3" w:date="2016-07-27T07:51:58Z">
        <w:r>
          <w:rPr>
            <w:rFonts w:hint="eastAsia"/>
            <w:sz w:val="24"/>
            <w:szCs w:val="24"/>
            <w:lang w:val="en-US" w:eastAsia="zh-CN"/>
          </w:rPr>
          <w:t>与</w:t>
        </w:r>
      </w:ins>
      <w:ins w:id="89" w:author="wr3" w:date="2016-07-27T07:52:00Z">
        <w:r>
          <w:rPr>
            <w:rFonts w:hint="eastAsia"/>
            <w:sz w:val="24"/>
            <w:szCs w:val="24"/>
            <w:lang w:val="en-US" w:eastAsia="zh-CN"/>
          </w:rPr>
          <w:t>日终</w:t>
        </w:r>
      </w:ins>
      <w:ins w:id="90" w:author="wr3" w:date="2016-07-27T07:52:01Z">
        <w:r>
          <w:rPr>
            <w:rFonts w:hint="eastAsia"/>
            <w:sz w:val="24"/>
            <w:szCs w:val="24"/>
            <w:lang w:val="en-US" w:eastAsia="zh-CN"/>
          </w:rPr>
          <w:t>捆绑</w:t>
        </w:r>
      </w:ins>
      <w:ins w:id="91" w:author="wr3" w:date="2016-07-27T07:52:02Z">
        <w:r>
          <w:rPr>
            <w:rFonts w:hint="eastAsia"/>
            <w:sz w:val="24"/>
            <w:szCs w:val="24"/>
            <w:lang w:val="en-US" w:eastAsia="zh-CN"/>
          </w:rPr>
          <w:t>。</w:t>
        </w:r>
      </w:ins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五、交易清算相分离原则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网络核心的各种交易、资金清算、各系统的对账，实行分离。交易归交易、清算归清算、对账归对账。</w:t>
      </w:r>
    </w:p>
    <w:p>
      <w:pPr>
        <w:spacing w:line="360" w:lineRule="auto"/>
        <w:rPr>
          <w:sz w:val="24"/>
          <w:szCs w:val="24"/>
        </w:rPr>
      </w:pPr>
      <w:r>
        <w:object>
          <v:shape id="_x0000_i1025" o:spt="75" type="#_x0000_t75" style="height:186pt;width:414.7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5">
            <o:LockedField>false</o:LockedField>
          </o:OLEObject>
        </w:objec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六、统一原则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（一）统一会计核算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会计核算不区分场景，只归纳为电子账户转入或转出二种类型，且会计核算不分同一法人和非同一法人，</w:t>
      </w:r>
      <w:r>
        <w:rPr>
          <w:rFonts w:hint="eastAsia"/>
          <w:sz w:val="24"/>
          <w:szCs w:val="24"/>
          <w:lang w:val="en-US" w:eastAsia="zh-CN"/>
        </w:rPr>
        <w:t>均</w:t>
      </w:r>
      <w:r>
        <w:rPr>
          <w:rFonts w:hint="eastAsia"/>
          <w:sz w:val="24"/>
          <w:szCs w:val="24"/>
        </w:rPr>
        <w:t>按非同一法人间的交易模式进行会计核算。只区分核心与渠道的交易。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commentRangeStart w:id="1"/>
      <w:r>
        <w:rPr>
          <w:rFonts w:hint="eastAsia"/>
          <w:sz w:val="24"/>
          <w:szCs w:val="24"/>
        </w:rPr>
        <w:t>（二）统一展示对账结果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对账结果统一展示在清算综合服务平台上。对账的差错处理结果和手工处理也统一在清算综合服务平台。</w:t>
      </w:r>
      <w:commentRangeEnd w:id="1"/>
      <w:r>
        <w:commentReference w:id="1"/>
      </w:r>
    </w:p>
    <w:p>
      <w:pPr>
        <w:spacing w:line="360" w:lineRule="auto"/>
        <w:ind w:firstLine="480" w:firstLineChars="200"/>
        <w:rPr>
          <w:sz w:val="24"/>
          <w:szCs w:val="24"/>
        </w:rPr>
      </w:pPr>
      <w:commentRangeStart w:id="2"/>
      <w:r>
        <w:rPr>
          <w:rFonts w:hint="eastAsia"/>
          <w:sz w:val="24"/>
          <w:szCs w:val="24"/>
        </w:rPr>
        <w:t>（三）统一全局流水号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</w:rPr>
        <w:t>网络核心的全局流水号，是各系统及核心的唯一的统一标准，是各系统及核心的对账、核查、查询的唯一标识。</w:t>
      </w:r>
      <w:commentRangeEnd w:id="2"/>
      <w:r>
        <w:commentReference w:id="2"/>
      </w:r>
    </w:p>
    <w:p>
      <w:pPr>
        <w:spacing w:line="360" w:lineRule="auto"/>
        <w:ind w:firstLine="480" w:firstLineChars="200"/>
        <w:rPr>
          <w:sz w:val="24"/>
          <w:szCs w:val="24"/>
        </w:rPr>
      </w:pPr>
      <w:commentRangeStart w:id="3"/>
      <w:r>
        <w:rPr>
          <w:rFonts w:hint="eastAsia"/>
          <w:sz w:val="24"/>
          <w:szCs w:val="24"/>
        </w:rPr>
        <w:t>七、原有系统改造最小化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为保持原有系统的稳定性，以原有系统改造最小化为原则，但应不牺牲新建系统的功能为准则。</w:t>
      </w:r>
      <w:commentRangeEnd w:id="3"/>
      <w:r>
        <w:commentReference w:id="3"/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八、对账文件要求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commentRangeStart w:id="4"/>
      <w:r>
        <w:rPr>
          <w:rFonts w:hint="eastAsia"/>
          <w:sz w:val="24"/>
          <w:szCs w:val="24"/>
        </w:rPr>
        <w:t>各系统提供的同日的对账流水应包括对账日T日流水、T-1日流水、T+1日部分流水，以防对账流水缺失。</w:t>
      </w:r>
      <w:commentRangeEnd w:id="4"/>
      <w:r>
        <w:commentReference w:id="4"/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九、冲抹账处理原则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网络核心采用冲正交易</w:t>
      </w:r>
      <w:ins w:id="92" w:author="wr3" w:date="2016-07-27T07:48:08Z">
        <w:r>
          <w:rPr>
            <w:rFonts w:hint="eastAsia"/>
            <w:sz w:val="24"/>
            <w:szCs w:val="24"/>
            <w:lang w:eastAsia="zh-CN"/>
          </w:rPr>
          <w:t>，</w:t>
        </w:r>
      </w:ins>
      <w:ins w:id="93" w:author="wr3" w:date="2016-07-27T07:49:05Z">
        <w:r>
          <w:rPr>
            <w:rFonts w:hint="eastAsia"/>
            <w:sz w:val="24"/>
            <w:szCs w:val="24"/>
            <w:lang w:val="en-US" w:eastAsia="zh-CN"/>
          </w:rPr>
          <w:t>原</w:t>
        </w:r>
      </w:ins>
      <w:ins w:id="94" w:author="wr3" w:date="2016-07-27T07:49:07Z">
        <w:r>
          <w:rPr>
            <w:rFonts w:hint="eastAsia"/>
            <w:sz w:val="24"/>
            <w:szCs w:val="24"/>
            <w:lang w:val="en-US" w:eastAsia="zh-CN"/>
          </w:rPr>
          <w:t>交易</w:t>
        </w:r>
      </w:ins>
      <w:ins w:id="95" w:author="wr3" w:date="2016-07-27T07:49:08Z">
        <w:r>
          <w:rPr>
            <w:rFonts w:hint="eastAsia"/>
            <w:sz w:val="24"/>
            <w:szCs w:val="24"/>
            <w:lang w:val="en-US" w:eastAsia="zh-CN"/>
          </w:rPr>
          <w:t>和</w:t>
        </w:r>
      </w:ins>
      <w:ins w:id="96" w:author="wr3" w:date="2016-07-27T07:48:11Z">
        <w:r>
          <w:rPr>
            <w:rFonts w:hint="eastAsia"/>
            <w:sz w:val="24"/>
            <w:szCs w:val="24"/>
            <w:lang w:val="en-US" w:eastAsia="zh-CN"/>
          </w:rPr>
          <w:t>冲正</w:t>
        </w:r>
      </w:ins>
      <w:ins w:id="97" w:author="wr3" w:date="2016-07-27T07:48:12Z">
        <w:r>
          <w:rPr>
            <w:rFonts w:hint="eastAsia"/>
            <w:sz w:val="24"/>
            <w:szCs w:val="24"/>
            <w:lang w:val="en-US" w:eastAsia="zh-CN"/>
          </w:rPr>
          <w:t>交易</w:t>
        </w:r>
      </w:ins>
      <w:ins w:id="98" w:author="wr3" w:date="2016-07-27T07:49:12Z">
        <w:r>
          <w:rPr>
            <w:rFonts w:hint="eastAsia"/>
            <w:sz w:val="24"/>
            <w:szCs w:val="24"/>
            <w:lang w:val="en-US" w:eastAsia="zh-CN"/>
          </w:rPr>
          <w:t>按</w:t>
        </w:r>
      </w:ins>
      <w:ins w:id="99" w:author="wr3" w:date="2016-07-27T07:49:13Z">
        <w:r>
          <w:rPr>
            <w:rFonts w:hint="eastAsia"/>
            <w:sz w:val="24"/>
            <w:szCs w:val="24"/>
            <w:lang w:val="en-US" w:eastAsia="zh-CN"/>
          </w:rPr>
          <w:t>交易</w:t>
        </w:r>
      </w:ins>
      <w:ins w:id="100" w:author="wr3" w:date="2016-07-27T07:49:16Z">
        <w:r>
          <w:rPr>
            <w:rFonts w:hint="eastAsia"/>
            <w:sz w:val="24"/>
            <w:szCs w:val="24"/>
            <w:lang w:val="en-US" w:eastAsia="zh-CN"/>
          </w:rPr>
          <w:t>发生</w:t>
        </w:r>
      </w:ins>
      <w:ins w:id="101" w:author="wr3" w:date="2016-07-27T07:49:17Z">
        <w:r>
          <w:rPr>
            <w:rFonts w:hint="eastAsia"/>
            <w:sz w:val="24"/>
            <w:szCs w:val="24"/>
            <w:lang w:val="en-US" w:eastAsia="zh-CN"/>
          </w:rPr>
          <w:t>时点</w:t>
        </w:r>
      </w:ins>
      <w:ins w:id="102" w:author="wr3" w:date="2016-07-27T07:49:19Z">
        <w:r>
          <w:rPr>
            <w:rFonts w:hint="eastAsia"/>
            <w:sz w:val="24"/>
            <w:szCs w:val="24"/>
            <w:lang w:val="en-US" w:eastAsia="zh-CN"/>
          </w:rPr>
          <w:t>纳入</w:t>
        </w:r>
      </w:ins>
      <w:ins w:id="103" w:author="wr3" w:date="2016-07-27T07:49:21Z">
        <w:r>
          <w:rPr>
            <w:rFonts w:hint="eastAsia"/>
            <w:sz w:val="24"/>
            <w:szCs w:val="24"/>
            <w:lang w:val="en-US" w:eastAsia="zh-CN"/>
          </w:rPr>
          <w:t>对应</w:t>
        </w:r>
      </w:ins>
      <w:ins w:id="104" w:author="wr3" w:date="2016-07-27T07:48:30Z">
        <w:r>
          <w:rPr>
            <w:rFonts w:hint="eastAsia"/>
            <w:sz w:val="24"/>
            <w:szCs w:val="24"/>
            <w:lang w:val="en-US" w:eastAsia="zh-CN"/>
          </w:rPr>
          <w:t>清算</w:t>
        </w:r>
      </w:ins>
      <w:ins w:id="105" w:author="wr3" w:date="2016-07-27T07:49:26Z">
        <w:r>
          <w:rPr>
            <w:rFonts w:hint="eastAsia"/>
            <w:sz w:val="24"/>
            <w:szCs w:val="24"/>
            <w:lang w:val="en-US" w:eastAsia="zh-CN"/>
          </w:rPr>
          <w:t>日期</w:t>
        </w:r>
      </w:ins>
      <w:del w:id="106" w:author="wr3" w:date="2016-07-27T07:48:06Z">
        <w:r>
          <w:rPr>
            <w:rFonts w:hint="eastAsia"/>
            <w:sz w:val="24"/>
            <w:szCs w:val="24"/>
          </w:rPr>
          <w:delText>，</w:delText>
        </w:r>
      </w:del>
      <w:del w:id="107" w:author="wr3" w:date="2016-07-27T07:48:01Z">
        <w:r>
          <w:rPr>
            <w:rFonts w:hint="eastAsia"/>
            <w:sz w:val="24"/>
            <w:szCs w:val="24"/>
            <w:lang w:val="en-US" w:eastAsia="zh-CN"/>
          </w:rPr>
          <w:delText>即</w:delText>
        </w:r>
      </w:del>
      <w:del w:id="108" w:author="wr3" w:date="2016-07-27T07:46:20Z">
        <w:r>
          <w:rPr>
            <w:rFonts w:hint="eastAsia"/>
            <w:sz w:val="24"/>
            <w:szCs w:val="24"/>
            <w:lang w:val="en-US" w:eastAsia="zh-CN"/>
          </w:rPr>
          <w:delText>即</w:delText>
        </w:r>
      </w:del>
      <w:del w:id="109" w:author="wr3" w:date="2016-07-27T07:45:52Z">
        <w:r>
          <w:rPr>
            <w:rFonts w:hint="eastAsia"/>
            <w:sz w:val="24"/>
            <w:szCs w:val="24"/>
          </w:rPr>
          <w:delText>清算计算在冲正时点内的清算场次</w:delText>
        </w:r>
      </w:del>
      <w:r>
        <w:rPr>
          <w:rFonts w:hint="eastAsia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del w:id="110" w:author="wr3" w:date="2016-07-27T07:49:47Z"/>
          <w:sz w:val="24"/>
          <w:szCs w:val="24"/>
        </w:rPr>
      </w:pPr>
      <w:del w:id="111" w:author="wr3" w:date="2016-07-27T07:49:47Z">
        <w:r>
          <w:rPr>
            <w:rFonts w:hint="eastAsia"/>
            <w:sz w:val="24"/>
            <w:szCs w:val="24"/>
          </w:rPr>
          <w:delText>十、例外规定</w:delText>
        </w:r>
      </w:del>
    </w:p>
    <w:p>
      <w:pPr>
        <w:spacing w:line="360" w:lineRule="auto"/>
        <w:ind w:firstLine="480" w:firstLineChars="200"/>
        <w:rPr>
          <w:del w:id="112" w:author="wr3" w:date="2016-07-27T07:49:47Z"/>
          <w:sz w:val="24"/>
          <w:szCs w:val="24"/>
        </w:rPr>
      </w:pPr>
      <w:del w:id="113" w:author="wr3" w:date="2016-07-27T07:49:47Z">
        <w:r>
          <w:rPr>
            <w:rFonts w:hint="eastAsia"/>
            <w:sz w:val="24"/>
            <w:szCs w:val="24"/>
          </w:rPr>
          <w:delText>由于各种原因，网络核心无法进行正常的清算日切或日终处理，允许人工干预。</w:delText>
        </w:r>
      </w:del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账户设立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6个科目19类账户，新增科目4个。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6个科目：12210109待查错账、22410109待查错账、30410306网络柜面核心间往来（新增）、30410402网络柜面核心间待结算资金（新增）、30410403网络核心信用卡待结算资金（新增）、30410404网络核心系统内待结算资金（新增）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19类账户：12210109待查错账、22410109待查错账、30410306网络柜面核心间往来、30410402网络柜面核心间待结算资金——网络柜面、30410402网络柜面核心间待结算资金——汇兑、30410402网络柜面核心间待结算资金——银联、30410402网络柜面核心间待结算资金——中间业务、30410403网络核心信用卡待结算资金、30410404网络核心系统内待结算资金。</w:t>
      </w:r>
    </w:p>
    <w:p>
      <w:pPr>
        <w:pStyle w:val="4"/>
        <w:tabs>
          <w:tab w:val="clear" w:pos="432"/>
        </w:tabs>
      </w:pPr>
      <w:r>
        <w:rPr>
          <w:rFonts w:hint="eastAsia"/>
        </w:rPr>
        <w:t>网络核心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commentRangeStart w:id="5"/>
      <w:r>
        <w:rPr>
          <w:rFonts w:hint="eastAsia"/>
          <w:sz w:val="24"/>
          <w:szCs w:val="24"/>
        </w:rPr>
        <w:t>6个科目12类账户。</w:t>
      </w:r>
      <w:commentRangeEnd w:id="5"/>
      <w:r>
        <w:commentReference w:id="5"/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一、待查错账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12210109待查错账和22410109待查错账。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二、设立省、行社的30410306网络柜面核心间往来账户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网络核心设立省、行社的30410306网络柜面核心间往来账户。核算省级、行社间的网络核心的资金清算。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三、设立省级30410402网络柜面核心间待结算资金账户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（一）30410402网络柜面核心间待结算资金——网络柜面（顺序号1）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核算网络核心与柜面核心之间的交易，除汇兑、银联、中间业务外。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（二）30410402网络柜面核心间待结算资金——汇兑（顺序号2）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核算网络核心跨行电子汇兑交易。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（三）30410402网络柜面核心间待结算资金——银联（顺序号3）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核算网络核心与银联之间的交易。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（四）30410402网络柜面核心间待结算资金——中间业务（顺序号4）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核算网络核心的中间业务缴费的交易。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四、设立省级30410403网络核心信用卡待结算资金账户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核算网络核心与信用卡核心之间的交易。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五、设立省级30410404网络核心系统内待结算资金账户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核算网络核心系统内的交易。仅在网络核心设置。</w:t>
      </w:r>
    </w:p>
    <w:p>
      <w:pPr>
        <w:pStyle w:val="4"/>
        <w:tabs>
          <w:tab w:val="clear" w:pos="432"/>
        </w:tabs>
      </w:pPr>
      <w:r>
        <w:rPr>
          <w:rFonts w:hint="eastAsia"/>
        </w:rPr>
        <w:t>柜面核心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3个科目7类账户。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一、设立省、行社的30410306网络柜面核心间往来账户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网络核心设立省、行社的30410306网络柜面核心间往来账户。核算省级、行社间的网络核心的资金清算。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二、设立省级30410402网络柜面核心间待结算资金账户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（一）30410402网络柜面核心间待结算资金——网络柜面账户（顺序号1）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核算网络核心与柜面核心之间的交易，除汇兑、银联、中间业务外。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（二）30410402网络柜面核心间待结算资金——汇兑（顺序号2）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核算网络核心跨行电子汇兑交易。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（三）30410402网络柜面核心间待结算资金——银联（顺序号3）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核算网络核心与银联之间的交易。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（四）30410402网络柜面核心间待结算资金——中间业务（顺序号4）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核算网络核心的中间业务缴费的交易。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三、设立省级30410403网络核心信用卡待结算资金账户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核算网络核心与信用卡核心之间的交易。</w:t>
      </w:r>
    </w:p>
    <w:tbl>
      <w:tblPr>
        <w:tblStyle w:val="21"/>
        <w:tblW w:w="9796" w:type="dxa"/>
        <w:tblInd w:w="9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6"/>
        <w:gridCol w:w="2401"/>
        <w:gridCol w:w="851"/>
        <w:gridCol w:w="709"/>
        <w:gridCol w:w="850"/>
        <w:gridCol w:w="709"/>
        <w:gridCol w:w="326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9796" w:type="dxa"/>
            <w:gridSpan w:val="7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b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32"/>
                <w:szCs w:val="32"/>
              </w:rPr>
              <w:t>清算账户开立名单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科目号</w:t>
            </w:r>
          </w:p>
        </w:tc>
        <w:tc>
          <w:tcPr>
            <w:tcW w:w="2401" w:type="dxa"/>
            <w:vMerge w:val="restart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科目名称</w:t>
            </w:r>
          </w:p>
        </w:tc>
        <w:tc>
          <w:tcPr>
            <w:tcW w:w="156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网络核心</w:t>
            </w:r>
          </w:p>
        </w:tc>
        <w:tc>
          <w:tcPr>
            <w:tcW w:w="1559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柜面核心</w:t>
            </w:r>
          </w:p>
        </w:tc>
        <w:tc>
          <w:tcPr>
            <w:tcW w:w="326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账户名称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016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</w:p>
        </w:tc>
        <w:tc>
          <w:tcPr>
            <w:tcW w:w="2401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开户机构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账户顺序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开户机构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账户顺序</w:t>
            </w:r>
          </w:p>
        </w:tc>
        <w:tc>
          <w:tcPr>
            <w:tcW w:w="326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12210109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——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12210109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行社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——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22410109</w:t>
            </w:r>
          </w:p>
        </w:tc>
        <w:tc>
          <w:tcPr>
            <w:tcW w:w="24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——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22410109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行社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——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待查错账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30410306</w:t>
            </w:r>
          </w:p>
        </w:tc>
        <w:tc>
          <w:tcPr>
            <w:tcW w:w="24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网络柜面核心间往来</w:t>
            </w:r>
          </w:p>
        </w:tc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网络柜面核心间往来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30410306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网络柜面核心间往来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行社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行社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网络柜面核心间往来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30410402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网络柜面核心间待结算资金-网络柜面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30410402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网络柜面核心间待结算资金-汇兑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30410402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网络柜面核心间待结算资金-银联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30410402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网络柜面核心间待结算资金-中间业务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30410403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网络核心信用卡待结算资金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网络核心信用卡待结算资金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0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30410404</w:t>
            </w:r>
          </w:p>
        </w:tc>
        <w:tc>
          <w:tcPr>
            <w:tcW w:w="24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网络核心系统内待结算资金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省中心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——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　</w:t>
            </w:r>
          </w:p>
        </w:tc>
        <w:tc>
          <w:tcPr>
            <w:tcW w:w="3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cs="宋体" w:asciiTheme="minorEastAsia" w:hAnsiTheme="minorEastAsia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cs="宋体" w:asciiTheme="minorEastAsia" w:hAnsiTheme="minorEastAsia"/>
                <w:color w:val="000000"/>
                <w:kern w:val="0"/>
                <w:sz w:val="18"/>
                <w:szCs w:val="18"/>
              </w:rPr>
              <w:t>网络核心系统内待结算资金</w:t>
            </w:r>
          </w:p>
        </w:tc>
      </w:tr>
    </w:tbl>
    <w:p>
      <w:pPr>
        <w:spacing w:line="360" w:lineRule="auto"/>
        <w:rPr>
          <w:sz w:val="24"/>
          <w:szCs w:val="24"/>
        </w:rPr>
      </w:pPr>
      <w:r>
        <w:object>
          <v:shape id="_x0000_i1026" o:spt="75" type="#_x0000_t75" style="height:261.75pt;width:414.7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7">
            <o:LockedField>false</o:LockedField>
          </o:OLEObject>
        </w:object>
      </w:r>
    </w:p>
    <w:p>
      <w:pPr>
        <w:spacing w:line="360" w:lineRule="auto"/>
        <w:rPr>
          <w:sz w:val="24"/>
          <w:szCs w:val="24"/>
        </w:rPr>
      </w:pPr>
      <w:r>
        <w:object>
          <v:shape id="_x0000_i1027" o:spt="75" type="#_x0000_t75" style="height:306.75pt;width:390.7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9">
            <o:LockedField>false</o:LockedField>
          </o:OLEObject>
        </w:object>
      </w:r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清算模式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清算模式采用定时多场次清算模式。在交易发生时，系统不实时完成资金清算，而是根据网络核心清算统计数据，按定时多场次提交给柜面核心清算。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多时点多场次清算方式，参数化设置，视实际情况，可设置每天清算1次或多次</w:t>
      </w:r>
      <w:ins w:id="114" w:author="wr3" w:date="2016-07-27T08:02:14Z">
        <w:r>
          <w:rPr>
            <w:rFonts w:hint="eastAsia"/>
            <w:sz w:val="24"/>
            <w:szCs w:val="24"/>
            <w:lang w:eastAsia="zh-CN"/>
          </w:rPr>
          <w:t>，</w:t>
        </w:r>
      </w:ins>
      <w:ins w:id="115" w:author="wr3" w:date="2016-07-27T08:02:33Z">
        <w:r>
          <w:rPr>
            <w:rFonts w:hint="eastAsia"/>
            <w:sz w:val="24"/>
            <w:szCs w:val="24"/>
            <w:lang w:val="en-US" w:eastAsia="zh-CN"/>
          </w:rPr>
          <w:t>上线</w:t>
        </w:r>
      </w:ins>
      <w:ins w:id="116" w:author="wr3" w:date="2016-07-27T08:02:38Z">
        <w:r>
          <w:rPr>
            <w:rFonts w:hint="eastAsia"/>
            <w:sz w:val="24"/>
            <w:szCs w:val="24"/>
            <w:lang w:val="en-US" w:eastAsia="zh-CN"/>
          </w:rPr>
          <w:t>初期</w:t>
        </w:r>
      </w:ins>
      <w:ins w:id="117" w:author="wr3" w:date="2016-07-27T08:02:23Z">
        <w:r>
          <w:rPr>
            <w:rFonts w:hint="eastAsia"/>
            <w:sz w:val="24"/>
            <w:szCs w:val="24"/>
            <w:lang w:val="en-US" w:eastAsia="zh-CN"/>
          </w:rPr>
          <w:t>一天</w:t>
        </w:r>
      </w:ins>
      <w:ins w:id="118" w:author="wr3" w:date="2016-07-27T08:02:25Z">
        <w:r>
          <w:rPr>
            <w:rFonts w:hint="eastAsia"/>
            <w:sz w:val="24"/>
            <w:szCs w:val="24"/>
            <w:lang w:val="en-US" w:eastAsia="zh-CN"/>
          </w:rPr>
          <w:t>一场</w:t>
        </w:r>
      </w:ins>
      <w:r>
        <w:rPr>
          <w:rFonts w:hint="eastAsia"/>
          <w:sz w:val="24"/>
          <w:szCs w:val="24"/>
        </w:rPr>
        <w:t>。</w:t>
      </w:r>
    </w:p>
    <w:p>
      <w:pPr>
        <w:pStyle w:val="4"/>
      </w:pPr>
      <w:r>
        <w:rPr>
          <w:rFonts w:hint="eastAsia"/>
        </w:rPr>
        <w:t>清算时序</w:t>
      </w:r>
    </w:p>
    <w:p>
      <w:pPr>
        <w:pStyle w:val="5"/>
      </w:pPr>
      <w:r>
        <w:rPr>
          <w:rFonts w:hint="eastAsia"/>
        </w:rPr>
        <w:t>时点定义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1、网络核心清算日切点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一般设置在20时，早于柜面核心日终。参数化控制。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2、非清算时段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网络核心清算日切点到网络核心日终后且柜面核心次日日启之间，网络核心的交易不进行资金清算，交易不限制。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3、清算时段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网络核心日终后及柜面核心次日日启到网络核心清算日切点之间，网络核心可提交清算报文给柜面核心，柜面核心可以进行清算处理。</w:t>
      </w:r>
    </w:p>
    <w:p>
      <w:pPr>
        <w:spacing w:line="360" w:lineRule="auto"/>
        <w:rPr>
          <w:sz w:val="24"/>
          <w:szCs w:val="24"/>
        </w:rPr>
      </w:pPr>
      <w:r>
        <w:object>
          <v:shape id="_x0000_i1028" o:spt="75" type="#_x0000_t75" style="height:117pt;width:414.7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11">
            <o:LockedField>false</o:LockedField>
          </o:OLEObject>
        </w:object>
      </w:r>
    </w:p>
    <w:p>
      <w:pPr>
        <w:pStyle w:val="5"/>
        <w:tabs>
          <w:tab w:val="clear" w:pos="432"/>
        </w:tabs>
      </w:pPr>
      <w:r>
        <w:rPr>
          <w:rFonts w:hint="eastAsia"/>
        </w:rPr>
        <w:t>日期定义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1、柜面核心清算日期</w:t>
      </w:r>
      <w:bookmarkStart w:id="2" w:name="_GoBack"/>
      <w:bookmarkEnd w:id="2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清算日切后的日期，预设为柜面核心清算日期，待网络核心将清算报文报送柜面核心清算处理后，返回的清算日期，来确认为网络核心的柜面核心清算日期。如二者日期不一致，则以柜面核心的清算日期为准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2、记账日期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记账日期以实际发生时的日期为记账日期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3、会计日期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会计日期，同一会计日周期内为同一会计日期，即T-1日日终日切点至T日日终日切点为T日会计日期。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4、对账日期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建立统一的参考目标，各系统需要设立统一的对账日期，应由互联网支付系统主控。</w:t>
      </w:r>
    </w:p>
    <w:p>
      <w:pPr>
        <w:pStyle w:val="4"/>
      </w:pPr>
      <w:r>
        <w:rPr>
          <w:rFonts w:hint="eastAsia"/>
        </w:rPr>
        <w:t>交易规则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1、网络核心交易流水应记载各关联核心的清算日期；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2、网络核心采用冲正机制，确保交易流水的网络核心清算日期、流水状态的一致性。原交易与冲正交易，资金清算分别统计。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3、网络核心与信用卡核心交互交易，网络核心分别记录信用卡清算日期和柜面核心清算日期。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4、网络核心相关交易清算日期以柜面核心清算日期为准。</w:t>
      </w:r>
    </w:p>
    <w:p>
      <w:pPr>
        <w:pStyle w:val="4"/>
      </w:pPr>
      <w:r>
        <w:rPr>
          <w:rFonts w:hint="eastAsia"/>
        </w:rPr>
        <w:t>清算处理</w:t>
      </w:r>
    </w:p>
    <w:p>
      <w:pPr>
        <w:pStyle w:val="5"/>
      </w:pPr>
      <w:r>
        <w:rPr>
          <w:rFonts w:hint="eastAsia"/>
        </w:rPr>
        <w:t>网络核心处理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一、资金清算数据统计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不同交易渠道发生的，涉及电子账户的资金交易，其资金清算数据统计由网络核心负责，并负责向柜面核心报送清算报文和网络核心的清算结转。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二、具体处理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（一）清算时段内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网络核心从上一已清算场次后，统计本场次资金清算到未清算场次切换时，产生清算报文发送柜面核心。柜面核心收到清算报文后，自动完成清算处理，成功后返回记账成功信息和清算日期。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根据柜面核心清算成功后信息，将本场次已清算数据必须在柜面清算日期内进行清算结转记账。根据清算结转报文的借贷发生额进行30410402网络柜面核心间待结算资金账户、30410403网络核心信用卡待结算资金账户、30410404网络核心系统内待结算资金账户结转到30410306网络柜面核心间往来账户。清算日期置换为柜面核心清算日期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（二）非清算时段内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网络核心清算日切点到柜面核心次日日启之间，资金清算数据统计在次日清算，待到清算时段内，产生清算报文，发送柜面核心清算。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（三）特殊情况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网络核心向柜面核心提交了T日N场次的清算报文，但柜面核心返回的清算日期为T+1日，二核心间日期不一致，则以柜面核心的清算日期置换T日N场次的清算日期，网络核心的清算结转也在T+1日结转。</w:t>
      </w:r>
    </w:p>
    <w:p>
      <w:pPr>
        <w:pStyle w:val="5"/>
      </w:pPr>
      <w:r>
        <w:rPr>
          <w:rFonts w:hint="eastAsia"/>
        </w:rPr>
        <w:t>柜面核心处理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柜面核心在柜面核心日启后至柜面核心日终前，都可接收网络核心发送的清算报文，并根据清算报文进行资金清算。即将省中心30410402网络柜面核心间待结算资金账户、30410403网络核心信用卡待结算资金账户清算到行社的30410306网络柜面核心间往来账户。</w:t>
      </w:r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对账机制</w:t>
      </w:r>
    </w:p>
    <w:p>
      <w:pPr>
        <w:pStyle w:val="3"/>
        <w:ind w:firstLine="480"/>
        <w:rPr>
          <w:sz w:val="24"/>
        </w:rPr>
      </w:pPr>
      <w:commentRangeStart w:id="6"/>
      <w:r>
        <w:rPr>
          <w:rFonts w:hint="eastAsia"/>
          <w:sz w:val="24"/>
        </w:rPr>
        <w:t>各系统间的对账以全局流水号为唯一性标准。</w:t>
      </w:r>
      <w:commentRangeEnd w:id="6"/>
      <w:r>
        <w:commentReference w:id="6"/>
      </w:r>
    </w:p>
    <w:p>
      <w:pPr>
        <w:pStyle w:val="3"/>
        <w:ind w:firstLine="480"/>
        <w:rPr>
          <w:rFonts w:hint="eastAsia"/>
          <w:sz w:val="24"/>
        </w:rPr>
      </w:pPr>
      <w:r>
        <w:rPr>
          <w:rFonts w:hint="eastAsia"/>
          <w:sz w:val="24"/>
        </w:rPr>
        <w:t>网络核心应根据应用系统要求建立相关对账登记簿，以保障业务核对。</w:t>
      </w:r>
    </w:p>
    <w:p>
      <w:pPr>
        <w:pStyle w:val="3"/>
        <w:ind w:firstLine="480"/>
        <w:rPr>
          <w:rFonts w:hint="eastAsia"/>
          <w:sz w:val="24"/>
        </w:rPr>
      </w:pPr>
      <w:r>
        <w:rPr>
          <w:rFonts w:hint="eastAsia"/>
          <w:sz w:val="24"/>
        </w:rPr>
        <w:t>在网络核心必须建立未清算登记薄，登记尚未与柜面核心进行资金清算的记录和余额。</w:t>
      </w:r>
    </w:p>
    <w:p>
      <w:pPr>
        <w:pStyle w:val="3"/>
        <w:ind w:firstLine="480"/>
        <w:rPr>
          <w:del w:id="119" w:author="wr3" w:date="2016-07-27T08:04:33Z"/>
        </w:rPr>
      </w:pPr>
      <w:del w:id="120" w:author="wr3" w:date="2016-07-27T08:04:33Z">
        <w:r>
          <w:rPr>
            <w:rFonts w:hint="eastAsia"/>
            <w:sz w:val="24"/>
          </w:rPr>
          <w:delText>对账实现系统自动核对，允许人工触发。</w:delText>
        </w:r>
      </w:del>
    </w:p>
    <w:p>
      <w:pPr>
        <w:pStyle w:val="4"/>
        <w:tabs>
          <w:tab w:val="clear" w:pos="432"/>
        </w:tabs>
      </w:pPr>
      <w:r>
        <w:rPr>
          <w:rFonts w:hint="eastAsia"/>
        </w:rPr>
        <w:t>网络核心与柜面核心对账</w:t>
      </w:r>
    </w:p>
    <w:p>
      <w:pPr>
        <w:spacing w:line="360" w:lineRule="auto"/>
        <w:ind w:firstLine="482" w:firstLineChars="2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一、30410306网络柜面核心间往来核对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当天核对，按账户逐个核对，借贷发生额汇总核对、余额逐个核对。网络核心清算日切时，产生网络核心的30410306网络柜面核心间往来的账户对账文件，并向柜面核心发送30410306网络柜面核心间往来的对账请求，柜面核心根据网络核心的请求，产生30410306网络柜面核心间往来的对账文件，网络核心自主获取柜面核心对账文件，进行30410306网络柜面核心间往来的账户核对。核对借贷发生额和账户余额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如有差错，网络核心根据柜面核心余额，调整30410306网络柜面核心间往来账户，差额记入网络核心的待查错账科目。经核查后，进行差错调账处理。</w:t>
      </w:r>
    </w:p>
    <w:p>
      <w:pPr>
        <w:spacing w:line="360" w:lineRule="auto"/>
        <w:ind w:firstLine="482" w:firstLineChars="2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二、304104系统间待结算资金核对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304104系统间待结算资金核对，次日核对。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核对网络核心清算日切后，柜面核心日终前，柜面核心未清算的交易；网络核心清算日切后、网络核心日终前，网络核心未清算的交易，分别与双核心对应账户的余额核对。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（一）网络核心待清算资金账户余额核对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根据未清算登记薄，分别与网络核心的网络柜面核心间待结算资金账户、网络核心信用卡待结算资金账户、网络核心系统内待结算资金账户进行核对。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（二）柜面核心待清算资金账户余额核对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根据未清算登记薄，分别与柜面核心的网络柜面核心间待结算资金账户、网络核心信用卡待结算资金账户进行核对。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（三）网络核心柜面核心待清算账户余额差核对</w:t>
      </w:r>
    </w:p>
    <w:p>
      <w:pPr>
        <w:spacing w:line="360" w:lineRule="auto"/>
        <w:ind w:firstLine="425" w:firstLineChars="177"/>
        <w:rPr>
          <w:sz w:val="24"/>
          <w:szCs w:val="24"/>
        </w:rPr>
      </w:pPr>
      <w:r>
        <w:rPr>
          <w:rFonts w:hint="eastAsia"/>
          <w:sz w:val="24"/>
          <w:szCs w:val="24"/>
        </w:rPr>
        <w:t>账户余额差是网络核心与柜面核心日终处理的时间点的不同，造成双方余额不一致，而形成的余额差。</w:t>
      </w:r>
    </w:p>
    <w:p>
      <w:pPr>
        <w:spacing w:line="360" w:lineRule="auto"/>
        <w:ind w:firstLine="426" w:firstLineChars="177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网络核心待清算账户余额-柜面核心对应的待清算账户余额=网络核心未清算登记薄的未清算余额-柜面核心未清算登记薄的未清算余额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建立余额差登记薄，登记余额差的差错、余额差的交易明细，还应注明余额差表现形式和原因，后续处理情况。</w:t>
      </w:r>
    </w:p>
    <w:p>
      <w:pPr>
        <w:spacing w:line="360" w:lineRule="auto"/>
      </w:pPr>
      <w:r>
        <w:object>
          <v:shape id="_x0000_i1029" o:spt="75" type="#_x0000_t75" style="height:93.75pt;width:414.7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13">
            <o:LockedField>false</o:LockedField>
          </o:OLEObject>
        </w:object>
      </w:r>
    </w:p>
    <w:p>
      <w:pPr>
        <w:spacing w:line="360" w:lineRule="auto"/>
        <w:ind w:firstLine="482" w:firstLineChars="2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三、交易核对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次日核对，柜面核心日终时产生交易对账文件，网络核心自主获取柜面核心交易对账文件，同时获取网络核心日终交易对账文件，逐笔勾对。如有差错，差额记入网络核心的待查错账科目。经核查后，进行差错调账处理。</w:t>
      </w:r>
    </w:p>
    <w:p>
      <w:pPr>
        <w:pStyle w:val="4"/>
        <w:tabs>
          <w:tab w:val="clear" w:pos="432"/>
        </w:tabs>
      </w:pPr>
      <w:r>
        <w:rPr>
          <w:rFonts w:hint="eastAsia"/>
        </w:rPr>
        <w:t>网络核心与信用卡核心对账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次日核对，信用卡核心日终时产生对账文件，网络核心自主获取信用卡核心对账文件，同时获取网络核心日终对账文件，逐笔勾对。如有差错，差额记入网络核心的待查错账科目。经核查后，进行差错调账处理。</w:t>
      </w:r>
    </w:p>
    <w:p>
      <w:pPr>
        <w:spacing w:line="360" w:lineRule="auto"/>
        <w:rPr>
          <w:sz w:val="24"/>
          <w:szCs w:val="24"/>
        </w:rPr>
      </w:pPr>
      <w:r>
        <w:object>
          <v:shape id="_x0000_i1030" o:spt="75" type="#_x0000_t75" style="height:130.5pt;width:414.7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15">
            <o:LockedField>false</o:LockedField>
          </o:OLEObject>
        </w:object>
      </w:r>
    </w:p>
    <w:p>
      <w:pPr>
        <w:pStyle w:val="4"/>
        <w:tabs>
          <w:tab w:val="clear" w:pos="432"/>
        </w:tabs>
      </w:pPr>
      <w:r>
        <w:rPr>
          <w:rFonts w:hint="eastAsia"/>
        </w:rPr>
        <w:t>其它系统对账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各应用系统应建立业务与账务核对机制，负责相关业务的对账与差错处理。 </w:t>
      </w:r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日间头寸统计功能</w:t>
      </w:r>
    </w:p>
    <w:p>
      <w:pPr>
        <w:pStyle w:val="4"/>
      </w:pPr>
      <w:bookmarkStart w:id="0" w:name="_Toc406835602"/>
      <w:bookmarkStart w:id="1" w:name="_Toc444195167"/>
      <w:r>
        <w:rPr>
          <w:rFonts w:hint="eastAsia"/>
        </w:rPr>
        <w:t>功能描述</w:t>
      </w:r>
      <w:bookmarkEnd w:id="0"/>
      <w:bookmarkEnd w:id="1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该交易支持系统对网络核心所有未清算交易进行准实时的统计，便于柜面核心定时头寸监控功能实现，统计频率可以按间隔时间（分钟）进行参数化设置。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如统计频率与清算频率接近，可建议取消日间头寸统计功能。</w:t>
      </w:r>
    </w:p>
    <w:p>
      <w:pPr>
        <w:pStyle w:val="4"/>
        <w:tabs>
          <w:tab w:val="clear" w:pos="432"/>
        </w:tabs>
      </w:pPr>
      <w:r>
        <w:rPr>
          <w:rFonts w:hint="eastAsia"/>
        </w:rPr>
        <w:t>统计规则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1、网络核心按统计频率将当前未清算的交易分借贷方发生额累计。统计时间段：上一已清算时点至统计时点；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2、统计数据应放到指定目录下，供原头寸监控交易汇总计算；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3、包括以下字段：统计清算日期、统计时点、联社号、统计场次、借方发生笔数、借方发生金额、贷方发生笔数、贷方发生金额。</w:t>
      </w:r>
    </w:p>
    <w:p>
      <w:pPr>
        <w:pStyle w:val="2"/>
        <w:rPr>
          <w:del w:id="121" w:author="wr3" w:date="2016-07-27T08:07:09Z"/>
          <w:sz w:val="32"/>
          <w:szCs w:val="32"/>
        </w:rPr>
      </w:pPr>
      <w:del w:id="122" w:author="wr3" w:date="2016-07-27T08:07:09Z">
        <w:r>
          <w:rPr>
            <w:rFonts w:hint="eastAsia"/>
            <w:sz w:val="32"/>
            <w:szCs w:val="32"/>
          </w:rPr>
          <w:delText>差错处理</w:delText>
        </w:r>
      </w:del>
    </w:p>
    <w:p>
      <w:pPr>
        <w:spacing w:line="360" w:lineRule="auto"/>
        <w:ind w:firstLine="480" w:firstLineChars="200"/>
        <w:rPr>
          <w:del w:id="123" w:author="wr3" w:date="2016-07-27T08:07:09Z"/>
          <w:sz w:val="24"/>
          <w:szCs w:val="24"/>
        </w:rPr>
      </w:pPr>
      <w:del w:id="124" w:author="wr3" w:date="2016-07-27T08:07:09Z">
        <w:r>
          <w:rPr>
            <w:rFonts w:hint="eastAsia"/>
            <w:sz w:val="24"/>
            <w:szCs w:val="24"/>
          </w:rPr>
          <w:delText>一、处理原则</w:delText>
        </w:r>
      </w:del>
    </w:p>
    <w:p>
      <w:pPr>
        <w:spacing w:line="360" w:lineRule="auto"/>
        <w:ind w:firstLine="480" w:firstLineChars="200"/>
        <w:rPr>
          <w:del w:id="125" w:author="wr3" w:date="2016-07-27T08:07:09Z"/>
          <w:sz w:val="24"/>
          <w:szCs w:val="24"/>
        </w:rPr>
      </w:pPr>
      <w:del w:id="126" w:author="wr3" w:date="2016-07-27T08:07:09Z">
        <w:r>
          <w:rPr>
            <w:rFonts w:hint="eastAsia"/>
            <w:sz w:val="24"/>
            <w:szCs w:val="24"/>
          </w:rPr>
          <w:delText>（一）冲正原则</w:delText>
        </w:r>
      </w:del>
    </w:p>
    <w:p>
      <w:pPr>
        <w:spacing w:line="360" w:lineRule="auto"/>
        <w:ind w:firstLine="480" w:firstLineChars="200"/>
        <w:rPr>
          <w:del w:id="127" w:author="wr3" w:date="2016-07-27T08:07:09Z"/>
          <w:sz w:val="24"/>
          <w:szCs w:val="24"/>
        </w:rPr>
      </w:pPr>
      <w:del w:id="128" w:author="wr3" w:date="2016-07-27T08:07:09Z">
        <w:r>
          <w:rPr>
            <w:rFonts w:hint="eastAsia"/>
            <w:sz w:val="24"/>
            <w:szCs w:val="24"/>
          </w:rPr>
          <w:delText>网络核心对差错处理，无抹账处理方式，采用冲正处理，即保留原差错信息，以新交易进行对原交易的冲正处理，涉及资金清算的，按交易发生时段统计在对应清算场次，当日处理与隔日处理方式相同。柜面核心与信用卡核心尽量保留原差错处理方式。</w:delText>
        </w:r>
      </w:del>
    </w:p>
    <w:p>
      <w:pPr>
        <w:spacing w:line="360" w:lineRule="auto"/>
        <w:ind w:firstLine="480" w:firstLineChars="200"/>
        <w:rPr>
          <w:del w:id="129" w:author="wr3" w:date="2016-07-27T08:06:48Z"/>
          <w:sz w:val="24"/>
          <w:szCs w:val="24"/>
        </w:rPr>
      </w:pPr>
      <w:del w:id="130" w:author="wr3" w:date="2016-07-27T08:06:48Z">
        <w:commentRangeStart w:id="7"/>
        <w:r>
          <w:rPr>
            <w:rFonts w:hint="eastAsia"/>
            <w:sz w:val="24"/>
            <w:szCs w:val="24"/>
          </w:rPr>
          <w:delText>二、差错挂账</w:delText>
        </w:r>
      </w:del>
    </w:p>
    <w:p>
      <w:pPr>
        <w:spacing w:line="360" w:lineRule="auto"/>
        <w:ind w:firstLine="480" w:firstLineChars="200"/>
        <w:rPr>
          <w:del w:id="131" w:author="wr3" w:date="2016-07-27T08:06:48Z"/>
          <w:sz w:val="24"/>
          <w:szCs w:val="24"/>
        </w:rPr>
      </w:pPr>
      <w:del w:id="132" w:author="wr3" w:date="2016-07-27T08:06:48Z">
        <w:r>
          <w:rPr>
            <w:rFonts w:hint="eastAsia"/>
            <w:sz w:val="24"/>
            <w:szCs w:val="24"/>
          </w:rPr>
          <w:delText>发现差错，统一先挂网络核心的12210109待查错账或22410109待查错账科目，在备注栏注明必要的信息。差错处理时，销记对应记录。</w:delText>
        </w:r>
      </w:del>
      <w:del w:id="133" w:author="wr3" w:date="2016-07-27T08:06:48Z">
        <w:commentRangeEnd w:id="7"/>
        <w:r>
          <w:rPr/>
          <w:commentReference w:id="7"/>
        </w:r>
      </w:del>
    </w:p>
    <w:p>
      <w:pPr>
        <w:spacing w:line="360" w:lineRule="auto"/>
        <w:ind w:firstLine="480" w:firstLineChars="200"/>
        <w:rPr>
          <w:del w:id="134" w:author="wr3" w:date="2016-07-27T08:06:58Z"/>
          <w:sz w:val="24"/>
          <w:szCs w:val="24"/>
        </w:rPr>
      </w:pPr>
      <w:del w:id="135" w:author="wr3" w:date="2016-07-27T08:06:58Z">
        <w:r>
          <w:rPr>
            <w:rFonts w:hint="eastAsia"/>
            <w:sz w:val="24"/>
            <w:szCs w:val="24"/>
          </w:rPr>
          <w:delText>三、手工调账</w:delText>
        </w:r>
      </w:del>
    </w:p>
    <w:p>
      <w:pPr>
        <w:spacing w:line="360" w:lineRule="auto"/>
        <w:ind w:firstLine="480" w:firstLineChars="200"/>
        <w:rPr>
          <w:del w:id="136" w:author="wr3" w:date="2016-07-27T08:06:58Z"/>
          <w:sz w:val="24"/>
          <w:szCs w:val="24"/>
        </w:rPr>
      </w:pPr>
      <w:del w:id="137" w:author="wr3" w:date="2016-07-27T08:06:58Z">
        <w:r>
          <w:rPr>
            <w:rFonts w:hint="eastAsia"/>
            <w:sz w:val="24"/>
            <w:szCs w:val="24"/>
          </w:rPr>
          <w:delText>手工调账只允许省、行社清算中心有权柜员进行手工调账。</w:delText>
        </w:r>
      </w:del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会计分录图例说明</w:t>
      </w:r>
    </w:p>
    <w:p>
      <w:pPr>
        <w:spacing w:line="360" w:lineRule="auto"/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以801、802机构为例。</w: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1" o:spt="75" type="#_x0000_t75" style="height:226.5pt;width:415.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17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2" o:spt="75" type="#_x0000_t75" style="height:213pt;width:414.7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Visio.Drawing.11" ShapeID="_x0000_i1032" DrawAspect="Content" ObjectID="_1468075732" r:id="rId19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3" o:spt="75" type="#_x0000_t75" style="height:192pt;width:415.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Visio.Drawing.11" ShapeID="_x0000_i1033" DrawAspect="Content" ObjectID="_1468075733" r:id="rId21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4" o:spt="75" type="#_x0000_t75" style="height:183.75pt;width:414.7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Visio.Drawing.11" ShapeID="_x0000_i1034" DrawAspect="Content" ObjectID="_1468075734" r:id="rId23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5" o:spt="75" type="#_x0000_t75" style="height:197.25pt;width:415.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Visio.Drawing.11" ShapeID="_x0000_i1035" DrawAspect="Content" ObjectID="_1468075735" r:id="rId25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6" o:spt="75" type="#_x0000_t75" style="height:213.75pt;width:414.7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Visio.Drawing.11" ShapeID="_x0000_i1036" DrawAspect="Content" ObjectID="_1468075736" r:id="rId27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7" o:spt="75" type="#_x0000_t75" style="height:198.75pt;width:414.7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Visio.Drawing.11" ShapeID="_x0000_i1037" DrawAspect="Content" ObjectID="_1468075737" r:id="rId29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8" o:spt="75" type="#_x0000_t75" style="height:150pt;width:414.75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1" ShapeID="_x0000_i1038" DrawAspect="Content" ObjectID="_1468075738" r:id="rId31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39" o:spt="75" type="#_x0000_t75" style="height:311.25pt;width:415.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1" ShapeID="_x0000_i1039" DrawAspect="Content" ObjectID="_1468075739" r:id="rId33">
            <o:LockedField>false</o:LockedField>
          </o:OLEObject>
        </w:object>
      </w:r>
      <w:r>
        <w:t xml:space="preserve"> </w:t>
      </w:r>
      <w:r>
        <w:object>
          <v:shape id="_x0000_i1040" o:spt="75" type="#_x0000_t75" style="height:343.5pt;width:414.7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Visio.Drawing.11" ShapeID="_x0000_i1040" DrawAspect="Content" ObjectID="_1468075740" r:id="rId35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41" o:spt="75" type="#_x0000_t75" style="height:156pt;width:414.75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Visio.Drawing.11" ShapeID="_x0000_i1041" DrawAspect="Content" ObjectID="_1468075741" r:id="rId37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42" o:spt="75" type="#_x0000_t75" style="height:179.25pt;width:414.7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Visio.Drawing.11" ShapeID="_x0000_i1042" DrawAspect="Content" ObjectID="_1468075742" r:id="rId39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43" o:spt="75" type="#_x0000_t75" style="height:177pt;width:414.7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Visio.Drawing.11" ShapeID="_x0000_i1043" DrawAspect="Content" ObjectID="_1468075743" r:id="rId41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object>
          <v:shape id="_x0000_i1044" o:spt="75" type="#_x0000_t75" style="height:168.75pt;width:414.7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Visio.Drawing.11" ShapeID="_x0000_i1044" DrawAspect="Content" ObjectID="_1468075744" r:id="rId43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r3" w:date="2016-07-26T16:49:29Z" w:initials="w">
    <w:p>
      <w:pPr>
        <w:pStyle w:val="13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？</w:t>
      </w:r>
      <w:r>
        <w:rPr>
          <w:rFonts w:hint="eastAsia"/>
          <w:lang w:val="en-US" w:eastAsia="zh-CN"/>
        </w:rPr>
        <w:t>这条不对吧？建议删除</w:t>
      </w:r>
    </w:p>
  </w:comment>
  <w:comment w:id="1" w:author="wr3" w:date="2016-07-27T07:42:56Z" w:initials="w">
    <w:p>
      <w:pPr>
        <w:pStyle w:val="1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删</w:t>
      </w:r>
    </w:p>
  </w:comment>
  <w:comment w:id="2" w:author="wr3" w:date="2016-07-27T07:43:17Z" w:initials="w">
    <w:p>
      <w:pPr>
        <w:pStyle w:val="13"/>
        <w:rPr>
          <w:rFonts w:hint="eastAsia" w:eastAsiaTheme="minorEastAsia"/>
          <w:lang w:val="en-US" w:eastAsia="zh-CN"/>
        </w:rPr>
      </w:pPr>
      <w:ins w:id="0" w:author="wr3" w:date="2016-07-27T07:43:25Z">
        <w:r>
          <w:rPr>
            <w:rFonts w:hint="eastAsia"/>
            <w:lang w:val="en-US" w:eastAsia="zh-CN"/>
          </w:rPr>
          <w:t>删</w:t>
        </w:r>
      </w:ins>
    </w:p>
  </w:comment>
  <w:comment w:id="3" w:author="wr3" w:date="2016-07-27T07:43:44Z" w:initials="w">
    <w:p>
      <w:pPr>
        <w:pStyle w:val="13"/>
        <w:rPr>
          <w:rFonts w:hint="eastAsia" w:eastAsiaTheme="minorEastAsia"/>
          <w:lang w:val="en-US" w:eastAsia="zh-CN"/>
        </w:rPr>
      </w:pPr>
      <w:ins w:id="1" w:author="wr3" w:date="2016-07-27T07:43:46Z">
        <w:r>
          <w:rPr>
            <w:rFonts w:hint="eastAsia"/>
            <w:lang w:val="en-US" w:eastAsia="zh-CN"/>
          </w:rPr>
          <w:t>删</w:t>
        </w:r>
      </w:ins>
    </w:p>
  </w:comment>
  <w:comment w:id="4" w:author="wr3" w:date="2016-07-27T07:44:02Z" w:initials="w">
    <w:p>
      <w:pPr>
        <w:pStyle w:val="13"/>
        <w:rPr>
          <w:rFonts w:hint="eastAsia" w:eastAsiaTheme="minorEastAsia"/>
          <w:lang w:val="en-US" w:eastAsia="zh-CN"/>
        </w:rPr>
      </w:pPr>
      <w:ins w:id="2" w:author="wr3" w:date="2016-07-27T07:44:34Z">
        <w:r>
          <w:rPr>
            <w:rFonts w:hint="eastAsia"/>
            <w:lang w:val="en-US" w:eastAsia="zh-CN"/>
          </w:rPr>
          <w:t>对</w:t>
        </w:r>
      </w:ins>
      <w:ins w:id="3" w:author="wr3" w:date="2016-07-27T07:44:36Z">
        <w:r>
          <w:rPr>
            <w:rFonts w:hint="eastAsia"/>
            <w:lang w:val="en-US" w:eastAsia="zh-CN"/>
          </w:rPr>
          <w:t>系统内</w:t>
        </w:r>
      </w:ins>
      <w:ins w:id="4" w:author="wr3" w:date="2016-07-27T07:44:43Z">
        <w:r>
          <w:rPr>
            <w:rFonts w:hint="eastAsia"/>
            <w:lang w:val="en-US" w:eastAsia="zh-CN"/>
          </w:rPr>
          <w:t>核心</w:t>
        </w:r>
      </w:ins>
      <w:ins w:id="5" w:author="wr3" w:date="2016-07-27T07:44:46Z">
        <w:r>
          <w:rPr>
            <w:rFonts w:hint="eastAsia"/>
            <w:lang w:val="en-US" w:eastAsia="zh-CN"/>
          </w:rPr>
          <w:t>间</w:t>
        </w:r>
      </w:ins>
      <w:ins w:id="6" w:author="wr3" w:date="2016-07-27T07:44:47Z">
        <w:r>
          <w:rPr>
            <w:rFonts w:hint="eastAsia"/>
            <w:lang w:val="en-US" w:eastAsia="zh-CN"/>
          </w:rPr>
          <w:t>业务</w:t>
        </w:r>
      </w:ins>
      <w:ins w:id="7" w:author="wr3" w:date="2016-07-27T07:44:48Z">
        <w:r>
          <w:rPr>
            <w:rFonts w:hint="eastAsia"/>
            <w:lang w:val="en-US" w:eastAsia="zh-CN"/>
          </w:rPr>
          <w:t>的</w:t>
        </w:r>
      </w:ins>
      <w:ins w:id="8" w:author="wr3" w:date="2016-07-27T07:44:49Z">
        <w:r>
          <w:rPr>
            <w:rFonts w:hint="eastAsia"/>
            <w:lang w:val="en-US" w:eastAsia="zh-CN"/>
          </w:rPr>
          <w:t>要求</w:t>
        </w:r>
      </w:ins>
      <w:ins w:id="9" w:author="wr3" w:date="2016-07-27T07:44:50Z">
        <w:r>
          <w:rPr>
            <w:rFonts w:hint="eastAsia"/>
            <w:lang w:val="en-US" w:eastAsia="zh-CN"/>
          </w:rPr>
          <w:t>，其他</w:t>
        </w:r>
      </w:ins>
      <w:ins w:id="10" w:author="wr3" w:date="2016-07-27T07:44:53Z">
        <w:r>
          <w:rPr>
            <w:rFonts w:hint="eastAsia"/>
            <w:lang w:val="en-US" w:eastAsia="zh-CN"/>
          </w:rPr>
          <w:t>系统</w:t>
        </w:r>
      </w:ins>
      <w:ins w:id="11" w:author="wr3" w:date="2016-07-27T07:44:54Z">
        <w:r>
          <w:rPr>
            <w:rFonts w:hint="eastAsia"/>
            <w:lang w:val="en-US" w:eastAsia="zh-CN"/>
          </w:rPr>
          <w:t>应</w:t>
        </w:r>
      </w:ins>
      <w:ins w:id="12" w:author="wr3" w:date="2016-07-27T07:45:01Z">
        <w:r>
          <w:rPr>
            <w:rFonts w:hint="eastAsia"/>
            <w:lang w:val="en-US" w:eastAsia="zh-CN"/>
          </w:rPr>
          <w:t>根据</w:t>
        </w:r>
      </w:ins>
      <w:ins w:id="13" w:author="wr3" w:date="2016-07-27T07:45:06Z">
        <w:r>
          <w:rPr>
            <w:rFonts w:hint="eastAsia"/>
            <w:lang w:val="en-US" w:eastAsia="zh-CN"/>
          </w:rPr>
          <w:t>第三方</w:t>
        </w:r>
      </w:ins>
      <w:ins w:id="14" w:author="wr3" w:date="2016-07-27T07:45:07Z">
        <w:r>
          <w:rPr>
            <w:rFonts w:hint="eastAsia"/>
            <w:lang w:val="en-US" w:eastAsia="zh-CN"/>
          </w:rPr>
          <w:t>等</w:t>
        </w:r>
      </w:ins>
      <w:ins w:id="15" w:author="wr3" w:date="2016-07-27T07:45:10Z">
        <w:r>
          <w:rPr>
            <w:rFonts w:hint="eastAsia"/>
            <w:lang w:val="en-US" w:eastAsia="zh-CN"/>
          </w:rPr>
          <w:t>对账</w:t>
        </w:r>
      </w:ins>
      <w:ins w:id="16" w:author="wr3" w:date="2016-07-27T07:45:11Z">
        <w:r>
          <w:rPr>
            <w:rFonts w:hint="eastAsia"/>
            <w:lang w:val="en-US" w:eastAsia="zh-CN"/>
          </w:rPr>
          <w:t>要求</w:t>
        </w:r>
      </w:ins>
      <w:ins w:id="17" w:author="wr3" w:date="2016-07-27T07:45:13Z">
        <w:r>
          <w:rPr>
            <w:rFonts w:hint="eastAsia"/>
            <w:lang w:val="en-US" w:eastAsia="zh-CN"/>
          </w:rPr>
          <w:t>进行</w:t>
        </w:r>
      </w:ins>
      <w:ins w:id="18" w:author="wr3" w:date="2016-07-27T07:45:14Z">
        <w:r>
          <w:rPr>
            <w:rFonts w:hint="eastAsia"/>
            <w:lang w:val="en-US" w:eastAsia="zh-CN"/>
          </w:rPr>
          <w:t>账务</w:t>
        </w:r>
      </w:ins>
      <w:ins w:id="19" w:author="wr3" w:date="2016-07-27T07:45:16Z">
        <w:r>
          <w:rPr>
            <w:rFonts w:hint="eastAsia"/>
            <w:lang w:val="en-US" w:eastAsia="zh-CN"/>
          </w:rPr>
          <w:t>核对</w:t>
        </w:r>
      </w:ins>
    </w:p>
  </w:comment>
  <w:comment w:id="5" w:author="wr3" w:date="2016-07-27T07:59:47Z" w:initials="w">
    <w:p>
      <w:pPr>
        <w:pStyle w:val="13"/>
        <w:rPr>
          <w:rFonts w:hint="eastAsia" w:eastAsiaTheme="minorEastAsia"/>
          <w:lang w:val="en-US" w:eastAsia="zh-CN"/>
        </w:rPr>
      </w:pPr>
      <w:ins w:id="20" w:author="wr3" w:date="2016-07-27T07:59:51Z">
        <w:r>
          <w:rPr>
            <w:rFonts w:hint="eastAsia"/>
            <w:lang w:val="en-US" w:eastAsia="zh-CN"/>
          </w:rPr>
          <w:t>科目</w:t>
        </w:r>
      </w:ins>
      <w:ins w:id="21" w:author="wr3" w:date="2016-07-27T07:59:52Z">
        <w:r>
          <w:rPr>
            <w:rFonts w:hint="eastAsia"/>
            <w:lang w:val="en-US" w:eastAsia="zh-CN"/>
          </w:rPr>
          <w:t>暂定，</w:t>
        </w:r>
      </w:ins>
      <w:ins w:id="22" w:author="wr3" w:date="2016-07-27T07:59:55Z">
        <w:r>
          <w:rPr>
            <w:rFonts w:hint="eastAsia"/>
            <w:lang w:val="en-US" w:eastAsia="zh-CN"/>
          </w:rPr>
          <w:t>需</w:t>
        </w:r>
      </w:ins>
      <w:ins w:id="23" w:author="wr3" w:date="2016-07-27T08:00:00Z">
        <w:r>
          <w:rPr>
            <w:rFonts w:hint="eastAsia"/>
            <w:lang w:val="en-US" w:eastAsia="zh-CN"/>
          </w:rPr>
          <w:t>下周一</w:t>
        </w:r>
      </w:ins>
      <w:ins w:id="24" w:author="wr3" w:date="2016-07-27T08:00:02Z">
        <w:r>
          <w:rPr>
            <w:rFonts w:hint="eastAsia"/>
            <w:lang w:val="en-US" w:eastAsia="zh-CN"/>
          </w:rPr>
          <w:t>杨处</w:t>
        </w:r>
      </w:ins>
      <w:ins w:id="25" w:author="wr3" w:date="2016-07-27T08:00:05Z">
        <w:r>
          <w:rPr>
            <w:rFonts w:hint="eastAsia"/>
            <w:lang w:val="en-US" w:eastAsia="zh-CN"/>
          </w:rPr>
          <w:t>再</w:t>
        </w:r>
      </w:ins>
      <w:ins w:id="26" w:author="wr3" w:date="2016-07-27T08:00:10Z">
        <w:r>
          <w:rPr>
            <w:rFonts w:hint="eastAsia"/>
            <w:lang w:val="en-US" w:eastAsia="zh-CN"/>
          </w:rPr>
          <w:t>确定</w:t>
        </w:r>
      </w:ins>
      <w:ins w:id="27" w:author="wr3" w:date="2016-07-27T08:00:11Z">
        <w:r>
          <w:rPr>
            <w:rFonts w:hint="eastAsia"/>
            <w:lang w:val="en-US" w:eastAsia="zh-CN"/>
          </w:rPr>
          <w:t>一轮</w:t>
        </w:r>
      </w:ins>
      <w:ins w:id="28" w:author="wr3" w:date="2016-07-27T08:00:12Z">
        <w:r>
          <w:rPr>
            <w:rFonts w:hint="eastAsia"/>
            <w:lang w:val="en-US" w:eastAsia="zh-CN"/>
          </w:rPr>
          <w:t>。</w:t>
        </w:r>
      </w:ins>
    </w:p>
  </w:comment>
  <w:comment w:id="6" w:author="wr3" w:date="2016-07-27T08:01:50Z" w:initials="w">
    <w:p>
      <w:pPr>
        <w:pStyle w:val="13"/>
        <w:rPr>
          <w:rFonts w:hint="eastAsia" w:eastAsiaTheme="minorEastAsia"/>
          <w:lang w:val="en-US" w:eastAsia="zh-CN"/>
        </w:rPr>
      </w:pPr>
      <w:ins w:id="29" w:author="wr3" w:date="2016-07-27T08:03:56Z">
        <w:r>
          <w:rPr>
            <w:rFonts w:hint="eastAsia"/>
            <w:lang w:val="en-US" w:eastAsia="zh-CN"/>
          </w:rPr>
          <w:t>根据</w:t>
        </w:r>
      </w:ins>
      <w:ins w:id="30" w:author="wr3" w:date="2016-07-27T08:04:01Z">
        <w:r>
          <w:rPr>
            <w:rFonts w:hint="eastAsia"/>
            <w:lang w:val="en-US" w:eastAsia="zh-CN"/>
          </w:rPr>
          <w:t>各</w:t>
        </w:r>
      </w:ins>
      <w:ins w:id="31" w:author="wr3" w:date="2016-07-27T08:04:08Z">
        <w:r>
          <w:rPr>
            <w:rFonts w:hint="eastAsia"/>
            <w:lang w:val="en-US" w:eastAsia="zh-CN"/>
          </w:rPr>
          <w:t>系统情况</w:t>
        </w:r>
      </w:ins>
      <w:ins w:id="32" w:author="wr3" w:date="2016-07-27T08:04:12Z">
        <w:r>
          <w:rPr>
            <w:rFonts w:hint="eastAsia"/>
            <w:lang w:val="en-US" w:eastAsia="zh-CN"/>
          </w:rPr>
          <w:t>而定。</w:t>
        </w:r>
      </w:ins>
    </w:p>
  </w:comment>
  <w:comment w:id="7" w:author="wr3" w:date="2016-07-27T08:06:19Z" w:initials="w">
    <w:p>
      <w:pPr>
        <w:pStyle w:val="13"/>
        <w:rPr>
          <w:rFonts w:hint="eastAsia" w:eastAsiaTheme="minorEastAsia"/>
          <w:lang w:val="en-US" w:eastAsia="zh-CN"/>
        </w:rPr>
      </w:pPr>
      <w:ins w:id="33" w:author="wr3" w:date="2016-07-27T08:06:38Z">
        <w:r>
          <w:rPr>
            <w:rFonts w:hint="eastAsia"/>
            <w:lang w:val="en-US" w:eastAsia="zh-CN"/>
          </w:rPr>
          <w:t>以</w:t>
        </w:r>
      </w:ins>
      <w:ins w:id="34" w:author="wr3" w:date="2016-07-27T08:06:40Z">
        <w:r>
          <w:rPr>
            <w:rFonts w:hint="eastAsia"/>
            <w:lang w:val="en-US" w:eastAsia="zh-CN"/>
          </w:rPr>
          <w:t>各</w:t>
        </w:r>
      </w:ins>
      <w:ins w:id="35" w:author="wr3" w:date="2016-07-27T08:06:41Z">
        <w:r>
          <w:rPr>
            <w:rFonts w:hint="eastAsia"/>
            <w:lang w:val="en-US" w:eastAsia="zh-CN"/>
          </w:rPr>
          <w:t>系统</w:t>
        </w:r>
      </w:ins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F3E2F1"/>
    <w:multiLevelType w:val="multilevel"/>
    <w:tmpl w:val="56F3E2F1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5"/>
      <w:lvlText w:val="%1.%2.%3."/>
      <w:lvlJc w:val="left"/>
      <w:pPr>
        <w:tabs>
          <w:tab w:val="left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</w:rPr>
    </w:lvl>
    <w:lvl w:ilvl="3" w:tentative="0">
      <w:start w:val="1"/>
      <w:numFmt w:val="decimal"/>
      <w:pStyle w:val="6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7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trackRevisions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03D"/>
    <w:rsid w:val="000015A5"/>
    <w:rsid w:val="00003815"/>
    <w:rsid w:val="00011714"/>
    <w:rsid w:val="000137EE"/>
    <w:rsid w:val="00021C43"/>
    <w:rsid w:val="0003180F"/>
    <w:rsid w:val="000320F2"/>
    <w:rsid w:val="000420BD"/>
    <w:rsid w:val="00050DE9"/>
    <w:rsid w:val="00051E7A"/>
    <w:rsid w:val="000827C1"/>
    <w:rsid w:val="00087467"/>
    <w:rsid w:val="000A30F5"/>
    <w:rsid w:val="000C3E39"/>
    <w:rsid w:val="000C6C3F"/>
    <w:rsid w:val="000D3ED9"/>
    <w:rsid w:val="000D72A8"/>
    <w:rsid w:val="000D7386"/>
    <w:rsid w:val="00102292"/>
    <w:rsid w:val="00104E38"/>
    <w:rsid w:val="00106B45"/>
    <w:rsid w:val="0012132A"/>
    <w:rsid w:val="00135DBE"/>
    <w:rsid w:val="0014655B"/>
    <w:rsid w:val="0014669F"/>
    <w:rsid w:val="00151885"/>
    <w:rsid w:val="0017396E"/>
    <w:rsid w:val="001830D0"/>
    <w:rsid w:val="0018385C"/>
    <w:rsid w:val="0018638C"/>
    <w:rsid w:val="0018722E"/>
    <w:rsid w:val="0019051B"/>
    <w:rsid w:val="00190690"/>
    <w:rsid w:val="00191E1F"/>
    <w:rsid w:val="00196C3D"/>
    <w:rsid w:val="001A0D4A"/>
    <w:rsid w:val="001A55D7"/>
    <w:rsid w:val="001A6374"/>
    <w:rsid w:val="001A670E"/>
    <w:rsid w:val="001B00D1"/>
    <w:rsid w:val="001B16F3"/>
    <w:rsid w:val="001B39F6"/>
    <w:rsid w:val="001B7207"/>
    <w:rsid w:val="001C5312"/>
    <w:rsid w:val="001C539E"/>
    <w:rsid w:val="001C6BA4"/>
    <w:rsid w:val="001D06B2"/>
    <w:rsid w:val="001D2679"/>
    <w:rsid w:val="001D28E8"/>
    <w:rsid w:val="001E17ED"/>
    <w:rsid w:val="001F5A54"/>
    <w:rsid w:val="001F664F"/>
    <w:rsid w:val="001F7B64"/>
    <w:rsid w:val="00206806"/>
    <w:rsid w:val="00216735"/>
    <w:rsid w:val="00216E62"/>
    <w:rsid w:val="0022140B"/>
    <w:rsid w:val="00222591"/>
    <w:rsid w:val="00225CD1"/>
    <w:rsid w:val="002335F9"/>
    <w:rsid w:val="0024015C"/>
    <w:rsid w:val="0024261E"/>
    <w:rsid w:val="00245D8E"/>
    <w:rsid w:val="0024783C"/>
    <w:rsid w:val="002478F9"/>
    <w:rsid w:val="00251779"/>
    <w:rsid w:val="002611DF"/>
    <w:rsid w:val="00262741"/>
    <w:rsid w:val="00264FE8"/>
    <w:rsid w:val="00271FFD"/>
    <w:rsid w:val="00276D39"/>
    <w:rsid w:val="00287F80"/>
    <w:rsid w:val="00291823"/>
    <w:rsid w:val="00292205"/>
    <w:rsid w:val="002A4EA5"/>
    <w:rsid w:val="002B09F6"/>
    <w:rsid w:val="002C4550"/>
    <w:rsid w:val="002E6FE7"/>
    <w:rsid w:val="00304E73"/>
    <w:rsid w:val="0031603D"/>
    <w:rsid w:val="0032527F"/>
    <w:rsid w:val="0033089F"/>
    <w:rsid w:val="0033173E"/>
    <w:rsid w:val="0034077E"/>
    <w:rsid w:val="003446A3"/>
    <w:rsid w:val="00346725"/>
    <w:rsid w:val="00350D9C"/>
    <w:rsid w:val="0035641C"/>
    <w:rsid w:val="0037432C"/>
    <w:rsid w:val="00375073"/>
    <w:rsid w:val="00376857"/>
    <w:rsid w:val="00383830"/>
    <w:rsid w:val="00386562"/>
    <w:rsid w:val="00391404"/>
    <w:rsid w:val="003A3969"/>
    <w:rsid w:val="003B0B06"/>
    <w:rsid w:val="003B2FA6"/>
    <w:rsid w:val="003B719E"/>
    <w:rsid w:val="003B7B2E"/>
    <w:rsid w:val="003C6BF5"/>
    <w:rsid w:val="003D1F93"/>
    <w:rsid w:val="003E62B0"/>
    <w:rsid w:val="0040266F"/>
    <w:rsid w:val="00402C7C"/>
    <w:rsid w:val="00410F33"/>
    <w:rsid w:val="0041128C"/>
    <w:rsid w:val="00431D3D"/>
    <w:rsid w:val="00431EC3"/>
    <w:rsid w:val="004418F8"/>
    <w:rsid w:val="00447FAA"/>
    <w:rsid w:val="00454186"/>
    <w:rsid w:val="0047662D"/>
    <w:rsid w:val="00483885"/>
    <w:rsid w:val="00484213"/>
    <w:rsid w:val="00490A0C"/>
    <w:rsid w:val="004A0E41"/>
    <w:rsid w:val="004A5C21"/>
    <w:rsid w:val="004A6067"/>
    <w:rsid w:val="004B5BE8"/>
    <w:rsid w:val="004C3148"/>
    <w:rsid w:val="004C32AA"/>
    <w:rsid w:val="004D0ECA"/>
    <w:rsid w:val="004D3637"/>
    <w:rsid w:val="004D3E7C"/>
    <w:rsid w:val="004E0704"/>
    <w:rsid w:val="004E4258"/>
    <w:rsid w:val="004E56E8"/>
    <w:rsid w:val="004F370C"/>
    <w:rsid w:val="00505918"/>
    <w:rsid w:val="00505E67"/>
    <w:rsid w:val="00512377"/>
    <w:rsid w:val="00522862"/>
    <w:rsid w:val="00524E71"/>
    <w:rsid w:val="00544E13"/>
    <w:rsid w:val="0055327E"/>
    <w:rsid w:val="005629A1"/>
    <w:rsid w:val="00574C83"/>
    <w:rsid w:val="00576E45"/>
    <w:rsid w:val="005808E2"/>
    <w:rsid w:val="00581311"/>
    <w:rsid w:val="005822AB"/>
    <w:rsid w:val="00590013"/>
    <w:rsid w:val="00591B3D"/>
    <w:rsid w:val="00591C41"/>
    <w:rsid w:val="00595740"/>
    <w:rsid w:val="005A20D3"/>
    <w:rsid w:val="005A6F8E"/>
    <w:rsid w:val="005B2798"/>
    <w:rsid w:val="005C2C1E"/>
    <w:rsid w:val="005C4545"/>
    <w:rsid w:val="005D28B4"/>
    <w:rsid w:val="005D2932"/>
    <w:rsid w:val="005D4BCC"/>
    <w:rsid w:val="005D6AE4"/>
    <w:rsid w:val="005E0BE6"/>
    <w:rsid w:val="005E2623"/>
    <w:rsid w:val="005F10CF"/>
    <w:rsid w:val="005F2B25"/>
    <w:rsid w:val="005F38E0"/>
    <w:rsid w:val="006061A8"/>
    <w:rsid w:val="00606A83"/>
    <w:rsid w:val="0062705C"/>
    <w:rsid w:val="0063689D"/>
    <w:rsid w:val="00644AFB"/>
    <w:rsid w:val="00646682"/>
    <w:rsid w:val="0065418A"/>
    <w:rsid w:val="00654583"/>
    <w:rsid w:val="00657F85"/>
    <w:rsid w:val="00673CE9"/>
    <w:rsid w:val="00675D3E"/>
    <w:rsid w:val="00680097"/>
    <w:rsid w:val="006A76A6"/>
    <w:rsid w:val="006C4248"/>
    <w:rsid w:val="006D5C62"/>
    <w:rsid w:val="006E0821"/>
    <w:rsid w:val="006E2117"/>
    <w:rsid w:val="006E3107"/>
    <w:rsid w:val="006E5940"/>
    <w:rsid w:val="006F34C7"/>
    <w:rsid w:val="006F6DDF"/>
    <w:rsid w:val="00700A5D"/>
    <w:rsid w:val="007378BC"/>
    <w:rsid w:val="00745723"/>
    <w:rsid w:val="00750ED3"/>
    <w:rsid w:val="00754279"/>
    <w:rsid w:val="007563D7"/>
    <w:rsid w:val="0079165B"/>
    <w:rsid w:val="00792F4B"/>
    <w:rsid w:val="00793DC7"/>
    <w:rsid w:val="007A0492"/>
    <w:rsid w:val="007A53B2"/>
    <w:rsid w:val="007C4B11"/>
    <w:rsid w:val="007C525B"/>
    <w:rsid w:val="007D162C"/>
    <w:rsid w:val="007D395E"/>
    <w:rsid w:val="007D6108"/>
    <w:rsid w:val="007E66F4"/>
    <w:rsid w:val="007F2174"/>
    <w:rsid w:val="007F4026"/>
    <w:rsid w:val="008056B2"/>
    <w:rsid w:val="00806374"/>
    <w:rsid w:val="00825765"/>
    <w:rsid w:val="00825F17"/>
    <w:rsid w:val="008311E1"/>
    <w:rsid w:val="00832CD5"/>
    <w:rsid w:val="008443E4"/>
    <w:rsid w:val="008512FA"/>
    <w:rsid w:val="0085382C"/>
    <w:rsid w:val="00874C1E"/>
    <w:rsid w:val="008763DD"/>
    <w:rsid w:val="00886C87"/>
    <w:rsid w:val="00895BCC"/>
    <w:rsid w:val="008A405C"/>
    <w:rsid w:val="008B006D"/>
    <w:rsid w:val="008B457F"/>
    <w:rsid w:val="008C2CD2"/>
    <w:rsid w:val="008D0865"/>
    <w:rsid w:val="008D1246"/>
    <w:rsid w:val="008D2C56"/>
    <w:rsid w:val="008D3DEA"/>
    <w:rsid w:val="008D5DC3"/>
    <w:rsid w:val="008D6CEB"/>
    <w:rsid w:val="008E2374"/>
    <w:rsid w:val="008E2656"/>
    <w:rsid w:val="008F1F20"/>
    <w:rsid w:val="008F2C04"/>
    <w:rsid w:val="0090099B"/>
    <w:rsid w:val="00907E16"/>
    <w:rsid w:val="0092038A"/>
    <w:rsid w:val="00920A6F"/>
    <w:rsid w:val="00926DE2"/>
    <w:rsid w:val="00942192"/>
    <w:rsid w:val="009428C5"/>
    <w:rsid w:val="00942A70"/>
    <w:rsid w:val="00947B53"/>
    <w:rsid w:val="00952180"/>
    <w:rsid w:val="00953ED6"/>
    <w:rsid w:val="00955BB4"/>
    <w:rsid w:val="00957019"/>
    <w:rsid w:val="00957081"/>
    <w:rsid w:val="009653E8"/>
    <w:rsid w:val="0097174C"/>
    <w:rsid w:val="00977452"/>
    <w:rsid w:val="00990C9D"/>
    <w:rsid w:val="009A5E79"/>
    <w:rsid w:val="009B1D25"/>
    <w:rsid w:val="009B354C"/>
    <w:rsid w:val="009B57F2"/>
    <w:rsid w:val="009D395C"/>
    <w:rsid w:val="009E0AE8"/>
    <w:rsid w:val="009E4C1A"/>
    <w:rsid w:val="009F5E1E"/>
    <w:rsid w:val="00A20A30"/>
    <w:rsid w:val="00A22CC3"/>
    <w:rsid w:val="00A30217"/>
    <w:rsid w:val="00A419BD"/>
    <w:rsid w:val="00A44BC0"/>
    <w:rsid w:val="00A5534A"/>
    <w:rsid w:val="00A607DE"/>
    <w:rsid w:val="00A62845"/>
    <w:rsid w:val="00A7177E"/>
    <w:rsid w:val="00A7593E"/>
    <w:rsid w:val="00A81C2E"/>
    <w:rsid w:val="00AA4BCF"/>
    <w:rsid w:val="00AA5D7C"/>
    <w:rsid w:val="00AB0A29"/>
    <w:rsid w:val="00AB44E9"/>
    <w:rsid w:val="00AB5EC4"/>
    <w:rsid w:val="00AC1B81"/>
    <w:rsid w:val="00AC242F"/>
    <w:rsid w:val="00AC4AE9"/>
    <w:rsid w:val="00AC7BB0"/>
    <w:rsid w:val="00AE1A01"/>
    <w:rsid w:val="00AF535D"/>
    <w:rsid w:val="00AF5811"/>
    <w:rsid w:val="00B04C58"/>
    <w:rsid w:val="00B11E71"/>
    <w:rsid w:val="00B13DF0"/>
    <w:rsid w:val="00B14867"/>
    <w:rsid w:val="00B16F1D"/>
    <w:rsid w:val="00B206A5"/>
    <w:rsid w:val="00B23690"/>
    <w:rsid w:val="00B27B5C"/>
    <w:rsid w:val="00B3095E"/>
    <w:rsid w:val="00B30C20"/>
    <w:rsid w:val="00B34AC6"/>
    <w:rsid w:val="00B44A14"/>
    <w:rsid w:val="00B579E3"/>
    <w:rsid w:val="00B8567D"/>
    <w:rsid w:val="00B8693D"/>
    <w:rsid w:val="00B959CC"/>
    <w:rsid w:val="00BD09DC"/>
    <w:rsid w:val="00BD702A"/>
    <w:rsid w:val="00BF1B35"/>
    <w:rsid w:val="00BF3538"/>
    <w:rsid w:val="00BF5D53"/>
    <w:rsid w:val="00C07117"/>
    <w:rsid w:val="00C16877"/>
    <w:rsid w:val="00C23D0F"/>
    <w:rsid w:val="00C326C0"/>
    <w:rsid w:val="00C37519"/>
    <w:rsid w:val="00C503EC"/>
    <w:rsid w:val="00C52457"/>
    <w:rsid w:val="00C66843"/>
    <w:rsid w:val="00C767E5"/>
    <w:rsid w:val="00C77474"/>
    <w:rsid w:val="00C86A03"/>
    <w:rsid w:val="00C87A8E"/>
    <w:rsid w:val="00C87BAE"/>
    <w:rsid w:val="00C90066"/>
    <w:rsid w:val="00C938A5"/>
    <w:rsid w:val="00C94EB9"/>
    <w:rsid w:val="00CA1417"/>
    <w:rsid w:val="00CB1749"/>
    <w:rsid w:val="00CB243E"/>
    <w:rsid w:val="00CB32DD"/>
    <w:rsid w:val="00CB5BB4"/>
    <w:rsid w:val="00CC3BC4"/>
    <w:rsid w:val="00CC5104"/>
    <w:rsid w:val="00CD16F8"/>
    <w:rsid w:val="00CD448D"/>
    <w:rsid w:val="00CD7A70"/>
    <w:rsid w:val="00CE4767"/>
    <w:rsid w:val="00CF0FD0"/>
    <w:rsid w:val="00CF2924"/>
    <w:rsid w:val="00CF32F8"/>
    <w:rsid w:val="00CF7B74"/>
    <w:rsid w:val="00D01E0E"/>
    <w:rsid w:val="00D07F73"/>
    <w:rsid w:val="00D26760"/>
    <w:rsid w:val="00D47084"/>
    <w:rsid w:val="00D55896"/>
    <w:rsid w:val="00D760B8"/>
    <w:rsid w:val="00D860B9"/>
    <w:rsid w:val="00D9092A"/>
    <w:rsid w:val="00D93321"/>
    <w:rsid w:val="00D96543"/>
    <w:rsid w:val="00DA1B89"/>
    <w:rsid w:val="00DA3B92"/>
    <w:rsid w:val="00DD5A26"/>
    <w:rsid w:val="00DD69C0"/>
    <w:rsid w:val="00DE3F10"/>
    <w:rsid w:val="00DE4C40"/>
    <w:rsid w:val="00DE756B"/>
    <w:rsid w:val="00DF4625"/>
    <w:rsid w:val="00DF48DC"/>
    <w:rsid w:val="00DF5C47"/>
    <w:rsid w:val="00DF6760"/>
    <w:rsid w:val="00E03E94"/>
    <w:rsid w:val="00E06733"/>
    <w:rsid w:val="00E14A38"/>
    <w:rsid w:val="00E2174C"/>
    <w:rsid w:val="00E23CB3"/>
    <w:rsid w:val="00E27C68"/>
    <w:rsid w:val="00E30B56"/>
    <w:rsid w:val="00E320A8"/>
    <w:rsid w:val="00E3471F"/>
    <w:rsid w:val="00E40F4C"/>
    <w:rsid w:val="00E42E16"/>
    <w:rsid w:val="00E52FAA"/>
    <w:rsid w:val="00E54A13"/>
    <w:rsid w:val="00E63D23"/>
    <w:rsid w:val="00E64A36"/>
    <w:rsid w:val="00E71D31"/>
    <w:rsid w:val="00E818F3"/>
    <w:rsid w:val="00E86265"/>
    <w:rsid w:val="00E87564"/>
    <w:rsid w:val="00E96E31"/>
    <w:rsid w:val="00EB1386"/>
    <w:rsid w:val="00EB19AF"/>
    <w:rsid w:val="00EB278A"/>
    <w:rsid w:val="00EB28C5"/>
    <w:rsid w:val="00ED013D"/>
    <w:rsid w:val="00EE1A5F"/>
    <w:rsid w:val="00EE2487"/>
    <w:rsid w:val="00EE757F"/>
    <w:rsid w:val="00EF1547"/>
    <w:rsid w:val="00EF30CB"/>
    <w:rsid w:val="00EF6EFA"/>
    <w:rsid w:val="00F009C1"/>
    <w:rsid w:val="00F0423C"/>
    <w:rsid w:val="00F067AF"/>
    <w:rsid w:val="00F21697"/>
    <w:rsid w:val="00F26B78"/>
    <w:rsid w:val="00F31736"/>
    <w:rsid w:val="00F4195D"/>
    <w:rsid w:val="00F432D1"/>
    <w:rsid w:val="00F43DE2"/>
    <w:rsid w:val="00F45F90"/>
    <w:rsid w:val="00F65821"/>
    <w:rsid w:val="00F675FD"/>
    <w:rsid w:val="00F86A13"/>
    <w:rsid w:val="00F91049"/>
    <w:rsid w:val="00F91058"/>
    <w:rsid w:val="00F95B52"/>
    <w:rsid w:val="00FA6016"/>
    <w:rsid w:val="00FB0A1D"/>
    <w:rsid w:val="00FB122E"/>
    <w:rsid w:val="00FB6F24"/>
    <w:rsid w:val="00FC4DB8"/>
    <w:rsid w:val="00FD0936"/>
    <w:rsid w:val="00FD43BC"/>
    <w:rsid w:val="00FD4D99"/>
    <w:rsid w:val="00FD5FC6"/>
    <w:rsid w:val="00FD7EAB"/>
    <w:rsid w:val="00FE0BCD"/>
    <w:rsid w:val="00FE3E91"/>
    <w:rsid w:val="00FE442D"/>
    <w:rsid w:val="00FF12D1"/>
    <w:rsid w:val="00FF30E5"/>
    <w:rsid w:val="0A8576BA"/>
    <w:rsid w:val="0EFD216F"/>
    <w:rsid w:val="13330AA6"/>
    <w:rsid w:val="234865A3"/>
    <w:rsid w:val="25AD1DEC"/>
    <w:rsid w:val="2D0C1326"/>
    <w:rsid w:val="2FAF5CED"/>
    <w:rsid w:val="325B2B04"/>
    <w:rsid w:val="363F095F"/>
    <w:rsid w:val="465A5F81"/>
    <w:rsid w:val="4A881CC7"/>
    <w:rsid w:val="675C4646"/>
    <w:rsid w:val="682B0584"/>
    <w:rsid w:val="6D0D7CCE"/>
    <w:rsid w:val="79707A88"/>
    <w:rsid w:val="7D865D94"/>
    <w:rsid w:val="7DF96BFC"/>
    <w:rsid w:val="7E910D6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next w:val="3"/>
    <w:link w:val="22"/>
    <w:qFormat/>
    <w:uiPriority w:val="0"/>
    <w:pPr>
      <w:widowControl w:val="0"/>
      <w:numPr>
        <w:ilvl w:val="0"/>
        <w:numId w:val="1"/>
      </w:numPr>
      <w:spacing w:before="340" w:after="340" w:line="300" w:lineRule="auto"/>
      <w:outlineLvl w:val="0"/>
    </w:pPr>
    <w:rPr>
      <w:rFonts w:ascii="Times New Roman" w:hAnsi="Times New Roman" w:eastAsia="黑体" w:cs="Arial"/>
      <w:b/>
      <w:bCs/>
      <w:kern w:val="36"/>
      <w:sz w:val="21"/>
      <w:szCs w:val="21"/>
      <w:lang w:val="en-US" w:eastAsia="zh-CN" w:bidi="ar-SA"/>
    </w:rPr>
  </w:style>
  <w:style w:type="paragraph" w:styleId="4">
    <w:name w:val="heading 2"/>
    <w:basedOn w:val="1"/>
    <w:next w:val="1"/>
    <w:link w:val="23"/>
    <w:qFormat/>
    <w:uiPriority w:val="0"/>
    <w:pPr>
      <w:numPr>
        <w:ilvl w:val="1"/>
        <w:numId w:val="1"/>
      </w:numPr>
      <w:tabs>
        <w:tab w:val="left" w:pos="432"/>
      </w:tabs>
      <w:spacing w:before="260" w:after="260" w:line="300" w:lineRule="auto"/>
      <w:outlineLvl w:val="1"/>
    </w:pPr>
    <w:rPr>
      <w:rFonts w:ascii="Times New Roman" w:hAnsi="Times New Roman" w:eastAsia="黑体" w:cs="Arial"/>
      <w:b/>
      <w:bCs/>
      <w:kern w:val="36"/>
      <w:sz w:val="28"/>
      <w:szCs w:val="21"/>
    </w:rPr>
  </w:style>
  <w:style w:type="paragraph" w:styleId="5">
    <w:name w:val="heading 3"/>
    <w:basedOn w:val="1"/>
    <w:next w:val="1"/>
    <w:link w:val="24"/>
    <w:qFormat/>
    <w:uiPriority w:val="0"/>
    <w:pPr>
      <w:numPr>
        <w:ilvl w:val="2"/>
        <w:numId w:val="1"/>
      </w:numPr>
      <w:tabs>
        <w:tab w:val="left" w:pos="0"/>
        <w:tab w:val="left" w:pos="432"/>
      </w:tabs>
      <w:spacing w:before="260" w:after="260" w:line="300" w:lineRule="auto"/>
      <w:outlineLvl w:val="2"/>
    </w:pPr>
    <w:rPr>
      <w:rFonts w:ascii="Times New Roman" w:hAnsi="Times New Roman" w:eastAsia="黑体" w:cs="Times New Roman"/>
      <w:b/>
      <w:bCs/>
      <w:sz w:val="24"/>
      <w:szCs w:val="21"/>
    </w:rPr>
  </w:style>
  <w:style w:type="paragraph" w:styleId="6">
    <w:name w:val="heading 4"/>
    <w:next w:val="3"/>
    <w:link w:val="25"/>
    <w:qFormat/>
    <w:uiPriority w:val="0"/>
    <w:pPr>
      <w:keepNext/>
      <w:keepLines/>
      <w:numPr>
        <w:ilvl w:val="3"/>
        <w:numId w:val="1"/>
      </w:numPr>
      <w:tabs>
        <w:tab w:val="left" w:pos="0"/>
      </w:tabs>
      <w:spacing w:line="300" w:lineRule="auto"/>
      <w:outlineLvl w:val="3"/>
    </w:pPr>
    <w:rPr>
      <w:rFonts w:ascii="Times New Roman" w:hAnsi="Times New Roman" w:eastAsia="黑体" w:cs="Times New Roman"/>
      <w:b/>
      <w:bCs/>
      <w:kern w:val="2"/>
      <w:sz w:val="21"/>
      <w:szCs w:val="21"/>
      <w:lang w:val="en-US" w:eastAsia="zh-CN" w:bidi="ar-SA"/>
    </w:rPr>
  </w:style>
  <w:style w:type="paragraph" w:styleId="7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paragraph" w:styleId="8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line="317" w:lineRule="auto"/>
      <w:outlineLvl w:val="5"/>
    </w:pPr>
    <w:rPr>
      <w:rFonts w:ascii="Arial" w:hAnsi="Arial" w:eastAsia="黑体"/>
      <w:b/>
      <w:sz w:val="24"/>
    </w:rPr>
  </w:style>
  <w:style w:type="paragraph" w:styleId="9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line="317" w:lineRule="auto"/>
      <w:outlineLvl w:val="6"/>
    </w:pPr>
    <w:rPr>
      <w:b/>
      <w:sz w:val="24"/>
    </w:rPr>
  </w:style>
  <w:style w:type="paragraph" w:styleId="10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line="317" w:lineRule="auto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uiPriority w:val="1"/>
  </w:style>
  <w:style w:type="table" w:default="1" w:styleId="2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正文缩进2字符"/>
    <w:qFormat/>
    <w:uiPriority w:val="0"/>
    <w:pPr>
      <w:spacing w:line="300" w:lineRule="auto"/>
      <w:ind w:firstLine="200" w:firstLineChars="20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12">
    <w:name w:val="annotation subject"/>
    <w:basedOn w:val="13"/>
    <w:next w:val="13"/>
    <w:link w:val="29"/>
    <w:unhideWhenUsed/>
    <w:uiPriority w:val="99"/>
    <w:rPr>
      <w:b/>
      <w:bCs/>
    </w:rPr>
  </w:style>
  <w:style w:type="paragraph" w:styleId="13">
    <w:name w:val="annotation text"/>
    <w:basedOn w:val="1"/>
    <w:link w:val="28"/>
    <w:unhideWhenUsed/>
    <w:qFormat/>
    <w:uiPriority w:val="99"/>
    <w:pPr>
      <w:jc w:val="left"/>
    </w:pPr>
  </w:style>
  <w:style w:type="paragraph" w:styleId="14">
    <w:name w:val="Document Map"/>
    <w:basedOn w:val="1"/>
    <w:link w:val="32"/>
    <w:unhideWhenUsed/>
    <w:qFormat/>
    <w:uiPriority w:val="99"/>
    <w:rPr>
      <w:rFonts w:ascii="宋体" w:eastAsia="宋体"/>
      <w:sz w:val="18"/>
      <w:szCs w:val="18"/>
    </w:rPr>
  </w:style>
  <w:style w:type="paragraph" w:styleId="15">
    <w:name w:val="Balloon Text"/>
    <w:basedOn w:val="1"/>
    <w:link w:val="30"/>
    <w:unhideWhenUsed/>
    <w:qFormat/>
    <w:uiPriority w:val="99"/>
    <w:rPr>
      <w:sz w:val="18"/>
      <w:szCs w:val="18"/>
    </w:rPr>
  </w:style>
  <w:style w:type="paragraph" w:styleId="16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7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9">
    <w:name w:val="Hyperlink"/>
    <w:basedOn w:val="18"/>
    <w:unhideWhenUsed/>
    <w:uiPriority w:val="99"/>
    <w:rPr>
      <w:color w:val="0000FF" w:themeColor="hyperlink"/>
      <w:u w:val="single"/>
    </w:rPr>
  </w:style>
  <w:style w:type="character" w:styleId="20">
    <w:name w:val="annotation reference"/>
    <w:basedOn w:val="18"/>
    <w:unhideWhenUsed/>
    <w:qFormat/>
    <w:uiPriority w:val="99"/>
    <w:rPr>
      <w:sz w:val="21"/>
      <w:szCs w:val="21"/>
    </w:rPr>
  </w:style>
  <w:style w:type="character" w:customStyle="1" w:styleId="22">
    <w:name w:val="标题 1 Char"/>
    <w:basedOn w:val="18"/>
    <w:link w:val="2"/>
    <w:qFormat/>
    <w:uiPriority w:val="0"/>
    <w:rPr>
      <w:rFonts w:ascii="Times New Roman" w:hAnsi="Times New Roman" w:eastAsia="黑体" w:cs="Arial"/>
      <w:b/>
      <w:bCs/>
      <w:kern w:val="36"/>
      <w:sz w:val="21"/>
      <w:szCs w:val="21"/>
    </w:rPr>
  </w:style>
  <w:style w:type="character" w:customStyle="1" w:styleId="23">
    <w:name w:val="标题 2 Char"/>
    <w:basedOn w:val="18"/>
    <w:link w:val="4"/>
    <w:qFormat/>
    <w:uiPriority w:val="0"/>
    <w:rPr>
      <w:rFonts w:ascii="Times New Roman" w:hAnsi="Times New Roman" w:eastAsia="黑体" w:cs="Arial"/>
      <w:b/>
      <w:bCs/>
      <w:kern w:val="36"/>
      <w:sz w:val="28"/>
      <w:szCs w:val="21"/>
    </w:rPr>
  </w:style>
  <w:style w:type="character" w:customStyle="1" w:styleId="24">
    <w:name w:val="标题 3 Char"/>
    <w:basedOn w:val="18"/>
    <w:link w:val="5"/>
    <w:qFormat/>
    <w:uiPriority w:val="0"/>
    <w:rPr>
      <w:rFonts w:ascii="Times New Roman" w:hAnsi="Times New Roman" w:eastAsia="黑体" w:cs="Times New Roman"/>
      <w:b/>
      <w:bCs/>
      <w:kern w:val="2"/>
      <w:sz w:val="24"/>
      <w:szCs w:val="21"/>
    </w:rPr>
  </w:style>
  <w:style w:type="character" w:customStyle="1" w:styleId="25">
    <w:name w:val="标题 4 Char"/>
    <w:basedOn w:val="18"/>
    <w:link w:val="6"/>
    <w:qFormat/>
    <w:uiPriority w:val="0"/>
    <w:rPr>
      <w:rFonts w:ascii="Times New Roman" w:hAnsi="Times New Roman" w:eastAsia="黑体" w:cs="Times New Roman"/>
      <w:b/>
      <w:bCs/>
      <w:szCs w:val="21"/>
    </w:rPr>
  </w:style>
  <w:style w:type="character" w:customStyle="1" w:styleId="26">
    <w:name w:val="页眉 Char"/>
    <w:basedOn w:val="18"/>
    <w:link w:val="17"/>
    <w:semiHidden/>
    <w:qFormat/>
    <w:uiPriority w:val="99"/>
    <w:rPr>
      <w:sz w:val="18"/>
      <w:szCs w:val="18"/>
    </w:rPr>
  </w:style>
  <w:style w:type="character" w:customStyle="1" w:styleId="27">
    <w:name w:val="页脚 Char"/>
    <w:basedOn w:val="18"/>
    <w:link w:val="16"/>
    <w:semiHidden/>
    <w:qFormat/>
    <w:uiPriority w:val="99"/>
    <w:rPr>
      <w:sz w:val="18"/>
      <w:szCs w:val="18"/>
    </w:rPr>
  </w:style>
  <w:style w:type="character" w:customStyle="1" w:styleId="28">
    <w:name w:val="批注文字 Char"/>
    <w:basedOn w:val="18"/>
    <w:link w:val="13"/>
    <w:semiHidden/>
    <w:qFormat/>
    <w:uiPriority w:val="99"/>
  </w:style>
  <w:style w:type="character" w:customStyle="1" w:styleId="29">
    <w:name w:val="批注主题 Char"/>
    <w:basedOn w:val="28"/>
    <w:link w:val="12"/>
    <w:semiHidden/>
    <w:qFormat/>
    <w:uiPriority w:val="99"/>
    <w:rPr>
      <w:b/>
      <w:bCs/>
    </w:rPr>
  </w:style>
  <w:style w:type="character" w:customStyle="1" w:styleId="30">
    <w:name w:val="批注框文本 Char"/>
    <w:basedOn w:val="18"/>
    <w:link w:val="15"/>
    <w:semiHidden/>
    <w:qFormat/>
    <w:uiPriority w:val="99"/>
    <w:rPr>
      <w:sz w:val="18"/>
      <w:szCs w:val="18"/>
    </w:rPr>
  </w:style>
  <w:style w:type="paragraph" w:customStyle="1" w:styleId="31">
    <w:name w:val="列出段落1"/>
    <w:basedOn w:val="1"/>
    <w:qFormat/>
    <w:uiPriority w:val="34"/>
    <w:pPr>
      <w:ind w:firstLine="420" w:firstLineChars="200"/>
    </w:pPr>
  </w:style>
  <w:style w:type="character" w:customStyle="1" w:styleId="32">
    <w:name w:val="文档结构图 Char"/>
    <w:basedOn w:val="18"/>
    <w:link w:val="14"/>
    <w:semiHidden/>
    <w:qFormat/>
    <w:uiPriority w:val="99"/>
    <w:rPr>
      <w:rFonts w:ascii="宋体" w:eastAsia="宋体"/>
      <w:sz w:val="18"/>
      <w:szCs w:val="18"/>
    </w:rPr>
  </w:style>
  <w:style w:type="paragraph" w:customStyle="1" w:styleId="33">
    <w:name w:val="ccb正文"/>
    <w:basedOn w:val="1"/>
    <w:qFormat/>
    <w:uiPriority w:val="0"/>
    <w:pPr>
      <w:spacing w:line="360" w:lineRule="auto"/>
      <w:jc w:val="center"/>
    </w:pPr>
    <w:rPr>
      <w:rFonts w:ascii="宋体" w:hAnsi="Times New Roman" w:eastAsia="宋体" w:cs="宋体"/>
      <w:color w:val="000000"/>
      <w:szCs w:val="24"/>
    </w:rPr>
  </w:style>
  <w:style w:type="paragraph" w:customStyle="1" w:styleId="34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image" Target="media/image2.emf"/><Relationship Id="rId7" Type="http://schemas.openxmlformats.org/officeDocument/2006/relationships/oleObject" Target="embeddings/oleObject2.bin"/><Relationship Id="rId6" Type="http://schemas.openxmlformats.org/officeDocument/2006/relationships/image" Target="media/image1.emf"/><Relationship Id="rId5" Type="http://schemas.openxmlformats.org/officeDocument/2006/relationships/oleObject" Target="embeddings/oleObject1.bin"/><Relationship Id="rId48" Type="http://schemas.openxmlformats.org/officeDocument/2006/relationships/fontTable" Target="fontTable.xml"/><Relationship Id="rId47" Type="http://schemas.openxmlformats.org/officeDocument/2006/relationships/customXml" Target="../customXml/item2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20.emf"/><Relationship Id="rId43" Type="http://schemas.openxmlformats.org/officeDocument/2006/relationships/oleObject" Target="embeddings/oleObject20.bin"/><Relationship Id="rId42" Type="http://schemas.openxmlformats.org/officeDocument/2006/relationships/image" Target="media/image19.emf"/><Relationship Id="rId41" Type="http://schemas.openxmlformats.org/officeDocument/2006/relationships/oleObject" Target="embeddings/oleObject19.bin"/><Relationship Id="rId40" Type="http://schemas.openxmlformats.org/officeDocument/2006/relationships/image" Target="media/image18.emf"/><Relationship Id="rId4" Type="http://schemas.openxmlformats.org/officeDocument/2006/relationships/theme" Target="theme/theme1.xml"/><Relationship Id="rId39" Type="http://schemas.openxmlformats.org/officeDocument/2006/relationships/oleObject" Target="embeddings/oleObject18.bin"/><Relationship Id="rId38" Type="http://schemas.openxmlformats.org/officeDocument/2006/relationships/image" Target="media/image17.emf"/><Relationship Id="rId37" Type="http://schemas.openxmlformats.org/officeDocument/2006/relationships/oleObject" Target="embeddings/oleObject17.bin"/><Relationship Id="rId36" Type="http://schemas.openxmlformats.org/officeDocument/2006/relationships/image" Target="media/image16.emf"/><Relationship Id="rId35" Type="http://schemas.openxmlformats.org/officeDocument/2006/relationships/oleObject" Target="embeddings/oleObject16.bin"/><Relationship Id="rId34" Type="http://schemas.openxmlformats.org/officeDocument/2006/relationships/image" Target="media/image15.emf"/><Relationship Id="rId33" Type="http://schemas.openxmlformats.org/officeDocument/2006/relationships/oleObject" Target="embeddings/oleObject15.bin"/><Relationship Id="rId32" Type="http://schemas.openxmlformats.org/officeDocument/2006/relationships/image" Target="media/image14.emf"/><Relationship Id="rId31" Type="http://schemas.openxmlformats.org/officeDocument/2006/relationships/oleObject" Target="embeddings/oleObject14.bin"/><Relationship Id="rId30" Type="http://schemas.openxmlformats.org/officeDocument/2006/relationships/image" Target="media/image13.emf"/><Relationship Id="rId3" Type="http://schemas.openxmlformats.org/officeDocument/2006/relationships/comments" Target="comments.xml"/><Relationship Id="rId29" Type="http://schemas.openxmlformats.org/officeDocument/2006/relationships/oleObject" Target="embeddings/oleObject13.bin"/><Relationship Id="rId28" Type="http://schemas.openxmlformats.org/officeDocument/2006/relationships/image" Target="media/image12.emf"/><Relationship Id="rId27" Type="http://schemas.openxmlformats.org/officeDocument/2006/relationships/oleObject" Target="embeddings/oleObject12.bin"/><Relationship Id="rId26" Type="http://schemas.openxmlformats.org/officeDocument/2006/relationships/image" Target="media/image11.emf"/><Relationship Id="rId25" Type="http://schemas.openxmlformats.org/officeDocument/2006/relationships/oleObject" Target="embeddings/oleObject11.bin"/><Relationship Id="rId24" Type="http://schemas.openxmlformats.org/officeDocument/2006/relationships/image" Target="media/image10.emf"/><Relationship Id="rId23" Type="http://schemas.openxmlformats.org/officeDocument/2006/relationships/oleObject" Target="embeddings/oleObject10.bin"/><Relationship Id="rId22" Type="http://schemas.openxmlformats.org/officeDocument/2006/relationships/image" Target="media/image9.emf"/><Relationship Id="rId21" Type="http://schemas.openxmlformats.org/officeDocument/2006/relationships/oleObject" Target="embeddings/oleObject9.bin"/><Relationship Id="rId20" Type="http://schemas.openxmlformats.org/officeDocument/2006/relationships/image" Target="media/image8.emf"/><Relationship Id="rId2" Type="http://schemas.openxmlformats.org/officeDocument/2006/relationships/settings" Target="settings.xml"/><Relationship Id="rId19" Type="http://schemas.openxmlformats.org/officeDocument/2006/relationships/oleObject" Target="embeddings/oleObject8.bin"/><Relationship Id="rId18" Type="http://schemas.openxmlformats.org/officeDocument/2006/relationships/image" Target="media/image7.emf"/><Relationship Id="rId17" Type="http://schemas.openxmlformats.org/officeDocument/2006/relationships/oleObject" Target="embeddings/oleObject7.bin"/><Relationship Id="rId16" Type="http://schemas.openxmlformats.org/officeDocument/2006/relationships/image" Target="media/image6.emf"/><Relationship Id="rId15" Type="http://schemas.openxmlformats.org/officeDocument/2006/relationships/oleObject" Target="embeddings/oleObject6.bin"/><Relationship Id="rId14" Type="http://schemas.openxmlformats.org/officeDocument/2006/relationships/image" Target="media/image5.emf"/><Relationship Id="rId13" Type="http://schemas.openxmlformats.org/officeDocument/2006/relationships/oleObject" Target="embeddings/oleObject5.bin"/><Relationship Id="rId12" Type="http://schemas.openxmlformats.org/officeDocument/2006/relationships/image" Target="media/image4.emf"/><Relationship Id="rId11" Type="http://schemas.openxmlformats.org/officeDocument/2006/relationships/oleObject" Target="embeddings/oleObject4.bin"/><Relationship Id="rId10" Type="http://schemas.openxmlformats.org/officeDocument/2006/relationships/image" Target="media/image3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2CF708-A28B-4F6C-A0CA-69FC9B72472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1016</Words>
  <Characters>5792</Characters>
  <Lines>48</Lines>
  <Paragraphs>13</Paragraphs>
  <TotalTime>0</TotalTime>
  <ScaleCrop>false</ScaleCrop>
  <LinksUpToDate>false</LinksUpToDate>
  <CharactersWithSpaces>6795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2016-07-14T08:15:00Z</dcterms:created>
  <dc:creator>hz</dc:creator>
  <cp:lastModifiedBy>wr3</cp:lastModifiedBy>
  <dcterms:modified xsi:type="dcterms:W3CDTF">2016-07-27T00:08:39Z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